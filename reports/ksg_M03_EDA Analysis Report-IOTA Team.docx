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843BA" w14:textId="77777777" w:rsidR="00B76F00" w:rsidRDefault="00000000">
      <w:pPr>
        <w:pStyle w:val="Title"/>
        <w:spacing w:line="480" w:lineRule="auto"/>
        <w:rPr>
          <w:rFonts w:ascii="Times" w:eastAsia="Times" w:hAnsi="Times" w:cs="Times"/>
        </w:rPr>
      </w:pPr>
      <w:r>
        <w:rPr>
          <w:rFonts w:ascii="Times" w:eastAsia="Times" w:hAnsi="Times" w:cs="Times"/>
        </w:rPr>
        <w:t>Exploratory Data Analysis Report</w:t>
      </w:r>
    </w:p>
    <w:p w14:paraId="23BAF36A" w14:textId="77777777" w:rsidR="00B76F00" w:rsidRDefault="00000000">
      <w:pPr>
        <w:keepNext/>
        <w:keepLines/>
        <w:pBdr>
          <w:top w:val="nil"/>
          <w:left w:val="nil"/>
          <w:bottom w:val="nil"/>
          <w:right w:val="nil"/>
          <w:between w:val="nil"/>
        </w:pBdr>
        <w:spacing w:before="240" w:after="80" w:line="480" w:lineRule="auto"/>
        <w:ind w:left="432" w:hanging="432"/>
        <w:rPr>
          <w:rFonts w:ascii="Times" w:eastAsia="Times" w:hAnsi="Times" w:cs="Times"/>
          <w:b/>
          <w:color w:val="000000"/>
          <w:szCs w:val="24"/>
        </w:rPr>
      </w:pPr>
      <w:r>
        <w:rPr>
          <w:rFonts w:ascii="Times" w:eastAsia="Times" w:hAnsi="Times" w:cs="Times"/>
          <w:b/>
          <w:color w:val="000000"/>
          <w:szCs w:val="24"/>
        </w:rPr>
        <w:t>Project Title: Hospital Bed Utilization Monitoring Using SDOH Data (County-Level, 2020)</w:t>
      </w:r>
    </w:p>
    <w:p w14:paraId="5618EFDE" w14:textId="77777777" w:rsidR="00B76F00" w:rsidRDefault="00B76F00">
      <w:pPr>
        <w:pBdr>
          <w:top w:val="nil"/>
          <w:left w:val="nil"/>
          <w:bottom w:val="nil"/>
          <w:right w:val="nil"/>
          <w:between w:val="nil"/>
        </w:pBdr>
        <w:spacing w:line="480" w:lineRule="auto"/>
        <w:rPr>
          <w:rFonts w:ascii="Times" w:eastAsia="Times" w:hAnsi="Times" w:cs="Times"/>
          <w:color w:val="000000"/>
          <w:szCs w:val="24"/>
        </w:rPr>
      </w:pPr>
    </w:p>
    <w:p w14:paraId="15B6EF05" w14:textId="77777777" w:rsidR="00B76F00" w:rsidRDefault="00000000">
      <w:pPr>
        <w:spacing w:after="0" w:line="480" w:lineRule="auto"/>
      </w:pPr>
      <w:r>
        <w:t>Team IOTA</w:t>
      </w:r>
    </w:p>
    <w:p w14:paraId="25FC3E5A" w14:textId="77777777" w:rsidR="00B76F00" w:rsidRDefault="00000000">
      <w:pPr>
        <w:spacing w:after="0" w:line="480" w:lineRule="auto"/>
      </w:pPr>
      <w:r>
        <w:t>Team Lead:  June Lemieux</w:t>
      </w:r>
    </w:p>
    <w:p w14:paraId="58F0CAA0" w14:textId="77777777" w:rsidR="00B76F00" w:rsidRDefault="00000000">
      <w:pPr>
        <w:spacing w:after="0" w:line="480" w:lineRule="auto"/>
      </w:pPr>
      <w:r>
        <w:t xml:space="preserve">Recorder:  Rea </w:t>
      </w:r>
      <w:proofErr w:type="spellStart"/>
      <w:r>
        <w:t>Kelolli</w:t>
      </w:r>
      <w:proofErr w:type="spellEnd"/>
    </w:p>
    <w:p w14:paraId="289A445A" w14:textId="77777777" w:rsidR="00B76F00" w:rsidRDefault="00000000">
      <w:pPr>
        <w:spacing w:after="0" w:line="480" w:lineRule="auto"/>
      </w:pPr>
      <w:r>
        <w:t xml:space="preserve">Spokesperson:  Mehmet </w:t>
      </w:r>
      <w:proofErr w:type="spellStart"/>
      <w:r>
        <w:t>Comert</w:t>
      </w:r>
      <w:proofErr w:type="spellEnd"/>
    </w:p>
    <w:p w14:paraId="413CFD92" w14:textId="77777777" w:rsidR="00B76F00" w:rsidRDefault="00000000">
      <w:pPr>
        <w:spacing w:after="0" w:line="480" w:lineRule="auto"/>
      </w:pPr>
      <w:r>
        <w:t>Floater:  Melody Rios</w:t>
      </w:r>
    </w:p>
    <w:p w14:paraId="5BD8B1D0" w14:textId="77777777" w:rsidR="00B76F00" w:rsidRDefault="00000000">
      <w:pPr>
        <w:keepNext/>
        <w:keepLines/>
        <w:pBdr>
          <w:top w:val="nil"/>
          <w:left w:val="nil"/>
          <w:bottom w:val="nil"/>
          <w:right w:val="nil"/>
          <w:between w:val="nil"/>
        </w:pBdr>
        <w:spacing w:before="720" w:after="80" w:line="480" w:lineRule="auto"/>
        <w:ind w:left="432" w:hanging="432"/>
        <w:rPr>
          <w:rFonts w:ascii="Times" w:eastAsia="Times" w:hAnsi="Times" w:cs="Times"/>
          <w:b/>
          <w:color w:val="000000"/>
          <w:szCs w:val="24"/>
        </w:rPr>
      </w:pPr>
      <w:r>
        <w:rPr>
          <w:rFonts w:ascii="Times" w:eastAsia="Times" w:hAnsi="Times" w:cs="Times"/>
          <w:b/>
          <w:color w:val="000000"/>
          <w:szCs w:val="24"/>
        </w:rPr>
        <w:t>Introduction</w:t>
      </w:r>
    </w:p>
    <w:p w14:paraId="232A685C" w14:textId="77777777" w:rsidR="00B76F00" w:rsidRDefault="00000000">
      <w:pPr>
        <w:spacing w:line="480" w:lineRule="auto"/>
      </w:pPr>
      <w:commentRangeStart w:id="0"/>
      <w:r>
        <w:t xml:space="preserve">Hospital </w:t>
      </w:r>
      <w:commentRangeEnd w:id="0"/>
      <w:r w:rsidR="00343D60">
        <w:rPr>
          <w:rStyle w:val="CommentReference"/>
          <w:rFonts w:ascii="Calibri" w:eastAsia="Calibri" w:hAnsi="Calibri" w:cs="Arial"/>
        </w:rPr>
        <w:commentReference w:id="0"/>
      </w:r>
      <w:r>
        <w:t>bed utilization is a critical indicator of healthcare system stress, particularly during periods of widespread illness, policy disruption, or resource strain. However, real-time data on hospital capacity can be limited or delayed, especially in rural or under-resourced regions (HHS, 2020), making it challenging to develop timely interventions based on comprehensive health datasets (AHRQ, 2020). As a result, public health stakeholders and policymakers need tools to proactively monitor and anticipate healthcare strain using stable and accessible indicators.</w:t>
      </w:r>
    </w:p>
    <w:p w14:paraId="2CF24533" w14:textId="77777777" w:rsidR="00B76F00" w:rsidRDefault="00B76F00">
      <w:pPr>
        <w:spacing w:line="480" w:lineRule="auto"/>
      </w:pPr>
    </w:p>
    <w:p w14:paraId="65557CB5" w14:textId="497173B7" w:rsidR="00B76F00" w:rsidRDefault="00000000">
      <w:pPr>
        <w:spacing w:line="480" w:lineRule="auto"/>
      </w:pPr>
      <w:r>
        <w:t xml:space="preserve">This project explores whether community-level social and structural determinants of health (SDOH)—such as poverty rates, population density, healthcare access, and insurance coverage—can serve as proxies for predicting hospital bed utilization. </w:t>
      </w:r>
      <w:ins w:id="1" w:author="Geist, Katherine S." w:date="2025-04-09T13:13:00Z" w16du:dateUtc="2025-04-09T20:13:00Z">
        <w:r w:rsidR="00343D60">
          <w:t xml:space="preserve">To </w:t>
        </w:r>
        <w:proofErr w:type="gramStart"/>
        <w:r w:rsidR="00343D60">
          <w:t>test</w:t>
        </w:r>
        <w:proofErr w:type="gramEnd"/>
        <w:r w:rsidR="00343D60">
          <w:t xml:space="preserve"> </w:t>
        </w:r>
        <w:r w:rsidR="00343D60">
          <w:lastRenderedPageBreak/>
          <w:t xml:space="preserve">this, </w:t>
        </w:r>
      </w:ins>
      <w:del w:id="2" w:author="Geist, Katherine S." w:date="2025-04-09T13:13:00Z" w16du:dateUtc="2025-04-09T20:13:00Z">
        <w:r w:rsidDel="00343D60">
          <w:delText>W</w:delText>
        </w:r>
      </w:del>
      <w:ins w:id="3" w:author="Geist, Katherine S." w:date="2025-04-09T13:13:00Z" w16du:dateUtc="2025-04-09T20:13:00Z">
        <w:r w:rsidR="00343D60">
          <w:t>w</w:t>
        </w:r>
      </w:ins>
      <w:r>
        <w:t>e selected the 2020 AHRQ SDOH database and the U.S. Department of Health and Human Services’ COVID-19 Hospitalization Dataset (2020) due to their completeness, wide geographic scope, and ease of integration at the county level (AHRQ, 2020; HHS, 2020). The BED_UTIL_RATIO target variable was derived from the HHS dataset using the formula:</w:t>
      </w:r>
    </w:p>
    <w:p w14:paraId="1B9E1B06" w14:textId="77777777" w:rsidR="00B76F00" w:rsidRDefault="00000000">
      <w:pPr>
        <w:spacing w:line="480" w:lineRule="auto"/>
      </w:pPr>
      <w:r>
        <w:t>BED_UTIL_RATIO = (Inpatient Beds Used – COVID Beds Used) / Total Inpatient Beds.</w:t>
      </w:r>
    </w:p>
    <w:p w14:paraId="1B7F84E8" w14:textId="16CACFA1" w:rsidR="00B76F00" w:rsidRDefault="00000000">
      <w:pPr>
        <w:spacing w:line="480" w:lineRule="auto"/>
        <w:rPr>
          <w:ins w:id="4" w:author="Geist, Katherine S." w:date="2025-04-09T13:24:00Z" w16du:dateUtc="2025-04-09T20:24:00Z"/>
        </w:rPr>
      </w:pPr>
      <w:commentRangeStart w:id="5"/>
      <w:r>
        <w:t>This measure improves interpretability and policy relevance for stakeholders focused on systemic strain</w:t>
      </w:r>
      <w:commentRangeEnd w:id="5"/>
      <w:r w:rsidR="00343D60">
        <w:rPr>
          <w:rStyle w:val="CommentReference"/>
          <w:rFonts w:ascii="Calibri" w:eastAsia="Calibri" w:hAnsi="Calibri" w:cs="Arial"/>
        </w:rPr>
        <w:commentReference w:id="5"/>
      </w:r>
      <w:r>
        <w:t xml:space="preserve">. The merged dataset provides a high-resolution snapshot of how </w:t>
      </w:r>
      <w:commentRangeStart w:id="6"/>
      <w:r>
        <w:t>local</w:t>
      </w:r>
      <w:ins w:id="7" w:author="Geist, Katherine S." w:date="2025-04-09T13:18:00Z" w16du:dateUtc="2025-04-09T20:18:00Z">
        <w:r w:rsidR="00343D60">
          <w:t xml:space="preserve"> </w:t>
        </w:r>
      </w:ins>
      <w:commentRangeEnd w:id="6"/>
      <w:ins w:id="8" w:author="Geist, Katherine S." w:date="2025-04-09T13:19:00Z" w16du:dateUtc="2025-04-09T20:19:00Z">
        <w:r w:rsidR="00343D60">
          <w:rPr>
            <w:rStyle w:val="CommentReference"/>
            <w:rFonts w:ascii="Calibri" w:eastAsia="Calibri" w:hAnsi="Calibri" w:cs="Arial"/>
          </w:rPr>
          <w:commentReference w:id="6"/>
        </w:r>
      </w:ins>
      <w:ins w:id="9" w:author="Geist, Katherine S." w:date="2025-04-09T13:18:00Z" w16du:dateUtc="2025-04-09T20:18:00Z">
        <w:r w:rsidR="00343D60">
          <w:t>social</w:t>
        </w:r>
      </w:ins>
      <w:r>
        <w:t xml:space="preserve"> health determinants relate to system burden.</w:t>
      </w:r>
    </w:p>
    <w:p w14:paraId="3DA12652" w14:textId="3B2E11A4" w:rsidR="00B23CF8" w:rsidRDefault="00B23CF8">
      <w:pPr>
        <w:spacing w:line="480" w:lineRule="auto"/>
        <w:rPr>
          <w:ins w:id="10" w:author="Geist, Katherine S." w:date="2025-04-09T13:24:00Z" w16du:dateUtc="2025-04-09T20:24:00Z"/>
        </w:rPr>
      </w:pPr>
      <w:ins w:id="11" w:author="Geist, Katherine S." w:date="2025-04-09T13:24:00Z" w16du:dateUtc="2025-04-09T20:24:00Z">
        <w:r>
          <w:tab/>
          <w:t>Don’t forget, as you move toward writing your full Introduction for your final deliverable:</w:t>
        </w:r>
      </w:ins>
    </w:p>
    <w:p w14:paraId="34060FDE" w14:textId="1F7CBBCE" w:rsidR="00B23CF8" w:rsidRDefault="00B23CF8" w:rsidP="00B23CF8">
      <w:pPr>
        <w:pStyle w:val="ListParagraph"/>
        <w:numPr>
          <w:ilvl w:val="0"/>
          <w:numId w:val="11"/>
        </w:numPr>
        <w:spacing w:line="480" w:lineRule="auto"/>
        <w:rPr>
          <w:ins w:id="12" w:author="Geist, Katherine S." w:date="2025-04-09T13:25:00Z" w16du:dateUtc="2025-04-09T20:25:00Z"/>
        </w:rPr>
      </w:pPr>
      <w:ins w:id="13" w:author="Geist, Katherine S." w:date="2025-04-09T13:24:00Z" w16du:dateUtc="2025-04-09T20:24:00Z">
        <w:r>
          <w:t>Identify the key limitations of these data (you’ve already pointed them out – is 2020 is the best year to look at non-COVID hospitalizati</w:t>
        </w:r>
      </w:ins>
      <w:ins w:id="14" w:author="Geist, Katherine S." w:date="2025-04-09T13:25:00Z" w16du:dateUtc="2025-04-09T20:25:00Z">
        <w:r>
          <w:t>on? No, but it is a starting place)</w:t>
        </w:r>
      </w:ins>
    </w:p>
    <w:p w14:paraId="1656AE6A" w14:textId="0AF73B5C" w:rsidR="00B23CF8" w:rsidRDefault="00B23CF8" w:rsidP="00B23CF8">
      <w:pPr>
        <w:pStyle w:val="ListParagraph"/>
        <w:numPr>
          <w:ilvl w:val="0"/>
          <w:numId w:val="11"/>
        </w:numPr>
        <w:spacing w:line="480" w:lineRule="auto"/>
        <w:pPrChange w:id="15" w:author="Geist, Katherine S." w:date="2025-04-09T13:24:00Z" w16du:dateUtc="2025-04-09T20:24:00Z">
          <w:pPr>
            <w:spacing w:line="480" w:lineRule="auto"/>
          </w:pPr>
        </w:pPrChange>
      </w:pPr>
      <w:ins w:id="16" w:author="Geist, Katherine S." w:date="2025-04-09T13:25:00Z" w16du:dateUtc="2025-04-09T20:25:00Z">
        <w:r>
          <w:t>Identify (and then address) a single stakeholder</w:t>
        </w:r>
      </w:ins>
    </w:p>
    <w:p w14:paraId="061A75F3" w14:textId="77777777" w:rsidR="00B76F00" w:rsidRDefault="00000000" w:rsidP="00B23CF8">
      <w:pPr>
        <w:spacing w:line="480" w:lineRule="auto"/>
        <w:ind w:firstLine="432"/>
        <w:pPrChange w:id="17" w:author="Geist, Katherine S." w:date="2025-04-09T13:24:00Z" w16du:dateUtc="2025-04-09T20:24:00Z">
          <w:pPr>
            <w:spacing w:line="480" w:lineRule="auto"/>
          </w:pPr>
        </w:pPrChange>
      </w:pPr>
      <w:r>
        <w:t>In this report, we present our Exploratory Data Analysis (EDA) to examine the distribution of key variables, detect missingness, assess skewness and multicollinearity, and visualize relationships between features and the target variable. These results will guide model building and feature selection in future phases of the project. We also emphasize the importance of using publicly available datasets for analytical transparency, policy relevance, and equity-focused research. This approach not only supports reproducibility, but also enables diverse stakeholders—including local governments, researchers, and healthcare administrators—to engage with and act on the insights produced.</w:t>
      </w:r>
    </w:p>
    <w:p w14:paraId="402BB18F" w14:textId="77777777" w:rsidR="00B76F00" w:rsidRDefault="00000000">
      <w:pPr>
        <w:pStyle w:val="Heading1"/>
        <w:numPr>
          <w:ilvl w:val="0"/>
          <w:numId w:val="2"/>
        </w:numPr>
        <w:spacing w:line="480" w:lineRule="auto"/>
      </w:pPr>
      <w:r>
        <w:lastRenderedPageBreak/>
        <w:t>Background and Research Question</w:t>
      </w:r>
    </w:p>
    <w:p w14:paraId="6747A352" w14:textId="77777777" w:rsidR="00B76F00" w:rsidRDefault="00000000">
      <w:pPr>
        <w:spacing w:line="480" w:lineRule="auto"/>
      </w:pPr>
      <w:r>
        <w:t>Monitoring hospitalization strain is a critical goal for public health agencies, particularly in under-resourced or delayed-reporting regions. Our project uses social and structural determinants of health as a means of identifying counties experiencing elevated non-COVID inpatient hospital bed utilization—a proxy for healthcare system strain.</w:t>
      </w:r>
    </w:p>
    <w:p w14:paraId="425181F7" w14:textId="77777777" w:rsidR="00B76F00" w:rsidRDefault="00000000">
      <w:pPr>
        <w:spacing w:line="480" w:lineRule="auto"/>
      </w:pPr>
      <w:r>
        <w:rPr>
          <w:b/>
        </w:rPr>
        <w:t>Research Question</w:t>
      </w:r>
      <w:r>
        <w:t>: Can social and geographic determinants of health (e.g., disability, insurance, poverty, healthcare access) predict non-COVID hospital bed utilization at the county level in 2020?</w:t>
      </w:r>
    </w:p>
    <w:p w14:paraId="4BF3C043" w14:textId="35ED2269" w:rsidR="00B76F00" w:rsidRDefault="00000000">
      <w:pPr>
        <w:spacing w:line="480" w:lineRule="auto"/>
      </w:pPr>
      <w:r>
        <w:rPr>
          <w:b/>
        </w:rPr>
        <w:t>Hypothesis</w:t>
      </w:r>
      <w:del w:id="18" w:author="Geist, Katherine S." w:date="2025-04-09T13:20:00Z" w16du:dateUtc="2025-04-09T20:20:00Z">
        <w:r w:rsidDel="00343D60">
          <w:rPr>
            <w:b/>
          </w:rPr>
          <w:delText xml:space="preserve"> and Prediction</w:delText>
        </w:r>
      </w:del>
      <w:r>
        <w:t>: We hypothesize that counties with higher disability rates, older populations, limited insurance coverage, and poor</w:t>
      </w:r>
      <w:ins w:id="19" w:author="Geist, Katherine S." w:date="2025-04-09T13:20:00Z" w16du:dateUtc="2025-04-09T20:20:00Z">
        <w:r w:rsidR="00343D60">
          <w:t>er</w:t>
        </w:r>
      </w:ins>
      <w:r>
        <w:t xml:space="preserve"> access to care will show higher hospital bed utilization, even after adjusting for geography and environmental exposures. Prior work has shown that social determinants significantly shape health system demand (Artiga &amp; Hinton, 2018; Magnan, 2017). Furthermore, analysis of COVID-19 hospitalization patterns has demonstrated how demographic and health characteristics correlate with system utilization, suggesting their potential value as predictive indicators (Garg et al., 2020).</w:t>
      </w:r>
    </w:p>
    <w:p w14:paraId="6123BAE1" w14:textId="4C7E694F" w:rsidR="00B76F00" w:rsidRDefault="00000000">
      <w:pPr>
        <w:spacing w:line="480" w:lineRule="auto"/>
      </w:pPr>
      <w:r>
        <w:rPr>
          <w:b/>
        </w:rPr>
        <w:t>Prediction</w:t>
      </w:r>
      <w:r>
        <w:t xml:space="preserve">: Counties with greater social vulnerability—such as those with lower income, higher disability, and fewer insured individuals—will exhibit higher average values of </w:t>
      </w:r>
      <w:ins w:id="20" w:author="Geist, Katherine S." w:date="2025-04-09T13:22:00Z" w16du:dateUtc="2025-04-09T20:22:00Z">
        <w:r w:rsidR="00343D60">
          <w:t xml:space="preserve">non-COVID hospital bed utilization, as measured by </w:t>
        </w:r>
      </w:ins>
      <w:r>
        <w:t>BED_UTIL_RATIO, even when controlling for geographic factors like metro vs. rural classification or ICU proximity.</w:t>
      </w:r>
    </w:p>
    <w:p w14:paraId="32C54333" w14:textId="77777777" w:rsidR="00B76F00" w:rsidRDefault="00000000" w:rsidP="00B23CF8">
      <w:pPr>
        <w:spacing w:line="480" w:lineRule="auto"/>
        <w:ind w:firstLine="432"/>
        <w:pPrChange w:id="21" w:author="Geist, Katherine S." w:date="2025-04-09T13:22:00Z" w16du:dateUtc="2025-04-09T20:22:00Z">
          <w:pPr>
            <w:spacing w:line="480" w:lineRule="auto"/>
          </w:pPr>
        </w:pPrChange>
      </w:pPr>
      <w:commentRangeStart w:id="22"/>
      <w:r>
        <w:t xml:space="preserve">We initially pursued a tract-level, engineered score. However, given the improved completeness, policy relevance, and continuous measurement of BED_UTIL_RATIO at the </w:t>
      </w:r>
      <w:r>
        <w:lastRenderedPageBreak/>
        <w:t>county level COVID hospitalization data (HHS's 2020 database) led us to revise the approach toward a predictive monitoring framework.</w:t>
      </w:r>
      <w:commentRangeEnd w:id="22"/>
      <w:r w:rsidR="00B23CF8">
        <w:rPr>
          <w:rStyle w:val="CommentReference"/>
          <w:rFonts w:ascii="Calibri" w:eastAsia="Calibri" w:hAnsi="Calibri" w:cs="Arial"/>
        </w:rPr>
        <w:commentReference w:id="22"/>
      </w:r>
    </w:p>
    <w:p w14:paraId="54AFBFDC" w14:textId="77777777" w:rsidR="00B76F00" w:rsidRDefault="00000000">
      <w:pPr>
        <w:pStyle w:val="Heading1"/>
        <w:numPr>
          <w:ilvl w:val="0"/>
          <w:numId w:val="2"/>
        </w:numPr>
        <w:spacing w:line="480" w:lineRule="auto"/>
      </w:pPr>
      <w:r>
        <w:t>Data &amp; Methods</w:t>
      </w:r>
    </w:p>
    <w:p w14:paraId="75604DEF" w14:textId="77777777" w:rsidR="00B76F00" w:rsidRDefault="00000000">
      <w:pPr>
        <w:pStyle w:val="Heading2"/>
        <w:numPr>
          <w:ilvl w:val="1"/>
          <w:numId w:val="2"/>
        </w:numPr>
        <w:spacing w:line="480" w:lineRule="auto"/>
      </w:pPr>
      <w:r>
        <w:t>Data Sources and Acquisition</w:t>
      </w:r>
    </w:p>
    <w:p w14:paraId="0A9AC310" w14:textId="77777777" w:rsidR="00B76F00" w:rsidRDefault="00000000">
      <w:pPr>
        <w:spacing w:line="480" w:lineRule="auto"/>
      </w:pPr>
      <w:r>
        <w:t xml:space="preserve">The dataset merges two nationally recognized public sources. The first is the 2020 AHRQ SDOH database, which tracks access, income, insurance, and housing data at the county level. Its standardization and public availability make it ideal for surveillance and reproducible policy analysis (Magnan, 2017). </w:t>
      </w:r>
      <w:commentRangeStart w:id="23"/>
      <w:r>
        <w:t>The second dataset is the COVID-19 Healthcare Utilization file, which provides weekly averages for inpatient capacity</w:t>
      </w:r>
      <w:commentRangeEnd w:id="23"/>
      <w:r w:rsidR="00B23CF8">
        <w:rPr>
          <w:rStyle w:val="CommentReference"/>
          <w:rFonts w:ascii="Calibri" w:eastAsia="Calibri" w:hAnsi="Calibri" w:cs="Arial"/>
        </w:rPr>
        <w:commentReference w:id="23"/>
      </w:r>
      <w:r>
        <w:t>. We derived the target variable using the formula:</w:t>
      </w:r>
    </w:p>
    <w:p w14:paraId="6E39EC3D" w14:textId="77777777" w:rsidR="00B76F00" w:rsidRDefault="00000000">
      <w:pPr>
        <w:spacing w:line="480" w:lineRule="auto"/>
      </w:pPr>
      <w:r>
        <w:rPr>
          <w:b/>
        </w:rPr>
        <w:t>BED_UTIL_RATIO</w:t>
      </w:r>
      <w:r>
        <w:t xml:space="preserve"> = (Inpatient Beds Used - COVID Beds Used) / (Total Inpatient Beds - COVID Dedicated Beds). </w:t>
      </w:r>
    </w:p>
    <w:p w14:paraId="3F28DF8A" w14:textId="77777777" w:rsidR="00B76F00" w:rsidRDefault="00000000">
      <w:pPr>
        <w:spacing w:line="480" w:lineRule="auto"/>
      </w:pPr>
      <w:r>
        <w:t>This formula estimates non-COVID bed utilization and results in 3,239 county-level observations and 43 predictors after preprocessing.</w:t>
      </w:r>
    </w:p>
    <w:p w14:paraId="1E1482E2" w14:textId="77777777" w:rsidR="00B76F00" w:rsidRDefault="00000000">
      <w:pPr>
        <w:pStyle w:val="Heading2"/>
        <w:numPr>
          <w:ilvl w:val="1"/>
          <w:numId w:val="2"/>
        </w:numPr>
        <w:spacing w:line="480" w:lineRule="auto"/>
      </w:pPr>
      <w:bookmarkStart w:id="24" w:name="_heading=h.2dgjrzodznjb" w:colFirst="0" w:colLast="0"/>
      <w:bookmarkEnd w:id="24"/>
      <w:r>
        <w:t>Feature Selection</w:t>
      </w:r>
    </w:p>
    <w:p w14:paraId="13EDD219" w14:textId="77777777" w:rsidR="00B76F00" w:rsidRDefault="00000000">
      <w:pPr>
        <w:spacing w:line="480" w:lineRule="auto"/>
      </w:pPr>
      <w:r>
        <w:t xml:space="preserve">To reduce dimensionality and emphasize relevance, we selected the 20 features most correlated with BED_UTIL_RATIO using Pearson correlation and then added COUNTYFIPS, STATE, and REGION as identifiers. The final working dataset contains 23 features. </w:t>
      </w:r>
    </w:p>
    <w:p w14:paraId="25A1D330" w14:textId="77777777" w:rsidR="00B76F00" w:rsidRDefault="00000000">
      <w:pPr>
        <w:spacing w:line="480" w:lineRule="auto"/>
      </w:pPr>
      <w:r>
        <w:t>Top features include:</w:t>
      </w:r>
    </w:p>
    <w:p w14:paraId="4C2FA490" w14:textId="77777777" w:rsidR="00B76F00" w:rsidRDefault="00000000">
      <w:pPr>
        <w:numPr>
          <w:ilvl w:val="0"/>
          <w:numId w:val="3"/>
        </w:numPr>
        <w:pBdr>
          <w:top w:val="nil"/>
          <w:left w:val="nil"/>
          <w:bottom w:val="nil"/>
          <w:right w:val="nil"/>
          <w:between w:val="nil"/>
        </w:pBdr>
        <w:spacing w:after="0" w:line="480" w:lineRule="auto"/>
      </w:pPr>
      <w:commentRangeStart w:id="25"/>
      <w:r>
        <w:rPr>
          <w:rFonts w:ascii="Times" w:eastAsia="Times" w:hAnsi="Times" w:cs="Times"/>
          <w:color w:val="000000"/>
          <w:szCs w:val="24"/>
        </w:rPr>
        <w:lastRenderedPageBreak/>
        <w:t>IS_METRO_MICRO (r = 0.40)</w:t>
      </w:r>
    </w:p>
    <w:p w14:paraId="5AC91721"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ACS_PCT_RENTER_HU_avg</w:t>
      </w:r>
      <w:proofErr w:type="spellEnd"/>
      <w:r>
        <w:rPr>
          <w:rFonts w:ascii="Times" w:eastAsia="Times" w:hAnsi="Times" w:cs="Times"/>
          <w:color w:val="000000"/>
          <w:szCs w:val="24"/>
        </w:rPr>
        <w:t xml:space="preserve"> (r = 0.29)</w:t>
      </w:r>
    </w:p>
    <w:p w14:paraId="6F893FA0"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POS_DIST_MEDSURG_ICU_TRACT_avg</w:t>
      </w:r>
      <w:proofErr w:type="spellEnd"/>
      <w:r>
        <w:rPr>
          <w:rFonts w:ascii="Times" w:eastAsia="Times" w:hAnsi="Times" w:cs="Times"/>
          <w:color w:val="000000"/>
          <w:szCs w:val="24"/>
        </w:rPr>
        <w:t xml:space="preserve"> (r = 0.28)</w:t>
      </w:r>
    </w:p>
    <w:p w14:paraId="7F5AD9E1"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ACS_PCT_RENTER_HU_COST_50PCT_avg (r = 0.25)</w:t>
      </w:r>
    </w:p>
    <w:p w14:paraId="5B657736" w14:textId="77777777" w:rsidR="00B76F00" w:rsidRDefault="00000000">
      <w:pPr>
        <w:numPr>
          <w:ilvl w:val="0"/>
          <w:numId w:val="3"/>
        </w:numPr>
        <w:pBdr>
          <w:top w:val="nil"/>
          <w:left w:val="nil"/>
          <w:bottom w:val="nil"/>
          <w:right w:val="nil"/>
          <w:between w:val="nil"/>
        </w:pBdr>
        <w:spacing w:line="480" w:lineRule="auto"/>
      </w:pPr>
      <w:proofErr w:type="spellStart"/>
      <w:r>
        <w:rPr>
          <w:rFonts w:ascii="Times" w:eastAsia="Times" w:hAnsi="Times" w:cs="Times"/>
          <w:color w:val="000000"/>
          <w:szCs w:val="24"/>
        </w:rPr>
        <w:t>ACS_TOT_POP_POV_sum</w:t>
      </w:r>
      <w:proofErr w:type="spellEnd"/>
      <w:r>
        <w:rPr>
          <w:rFonts w:ascii="Times" w:eastAsia="Times" w:hAnsi="Times" w:cs="Times"/>
          <w:color w:val="000000"/>
          <w:szCs w:val="24"/>
        </w:rPr>
        <w:t xml:space="preserve"> (r = 0.24)</w:t>
      </w:r>
      <w:commentRangeEnd w:id="25"/>
      <w:r w:rsidR="00B23CF8">
        <w:rPr>
          <w:rStyle w:val="CommentReference"/>
          <w:rFonts w:ascii="Calibri" w:eastAsia="Calibri" w:hAnsi="Calibri" w:cs="Arial"/>
        </w:rPr>
        <w:commentReference w:id="25"/>
      </w:r>
    </w:p>
    <w:p w14:paraId="5E9B30CD" w14:textId="77777777" w:rsidR="00B76F00" w:rsidRDefault="00000000">
      <w:pPr>
        <w:spacing w:line="480" w:lineRule="auto"/>
      </w:pPr>
      <w:r>
        <w:t>The table below displays the absolute Pearson correlation coefficients between various features and the target variable vs. BED_UTIL_RATIO.</w:t>
      </w:r>
    </w:p>
    <w:tbl>
      <w:tblPr>
        <w:tblStyle w:val="a"/>
        <w:tblW w:w="7200" w:type="dxa"/>
        <w:tblLayout w:type="fixed"/>
        <w:tblLook w:val="0400" w:firstRow="0" w:lastRow="0" w:firstColumn="0" w:lastColumn="0" w:noHBand="0" w:noVBand="1"/>
      </w:tblPr>
      <w:tblGrid>
        <w:gridCol w:w="5925"/>
        <w:gridCol w:w="1275"/>
      </w:tblGrid>
      <w:tr w:rsidR="00B76F00" w14:paraId="49A9ADA6" w14:textId="77777777">
        <w:trPr>
          <w:trHeight w:val="315"/>
        </w:trPr>
        <w:tc>
          <w:tcPr>
            <w:tcW w:w="5925" w:type="dxa"/>
            <w:tcBorders>
              <w:top w:val="single" w:sz="4" w:space="0" w:color="A5A5A5"/>
              <w:left w:val="single" w:sz="4" w:space="0" w:color="A5A5A5"/>
              <w:bottom w:val="single" w:sz="8" w:space="0" w:color="A5A5A5"/>
              <w:right w:val="single" w:sz="4" w:space="0" w:color="A5A5A5"/>
            </w:tcBorders>
            <w:shd w:val="clear" w:color="auto" w:fill="auto"/>
            <w:vAlign w:val="center"/>
          </w:tcPr>
          <w:p w14:paraId="02AC0EAE" w14:textId="77777777" w:rsidR="00B76F00" w:rsidRDefault="00000000">
            <w:pPr>
              <w:spacing w:after="0" w:line="480" w:lineRule="auto"/>
              <w:rPr>
                <w:rFonts w:ascii="Calibri" w:eastAsia="Calibri" w:hAnsi="Calibri"/>
                <w:b/>
                <w:color w:val="000000"/>
              </w:rPr>
            </w:pPr>
            <w:r>
              <w:rPr>
                <w:rFonts w:ascii="Calibri" w:eastAsia="Calibri" w:hAnsi="Calibri"/>
                <w:b/>
                <w:color w:val="000000"/>
              </w:rPr>
              <w:t>Feature Absolute Correlation</w:t>
            </w:r>
          </w:p>
        </w:tc>
        <w:tc>
          <w:tcPr>
            <w:tcW w:w="1275" w:type="dxa"/>
            <w:tcBorders>
              <w:top w:val="single" w:sz="4" w:space="0" w:color="A5A5A5"/>
              <w:left w:val="single" w:sz="4" w:space="0" w:color="A5A5A5"/>
              <w:bottom w:val="single" w:sz="8" w:space="0" w:color="A5A5A5"/>
              <w:right w:val="single" w:sz="4" w:space="0" w:color="A5A5A5"/>
            </w:tcBorders>
            <w:shd w:val="clear" w:color="auto" w:fill="auto"/>
            <w:vAlign w:val="bottom"/>
          </w:tcPr>
          <w:p w14:paraId="1DBBD366" w14:textId="77777777" w:rsidR="00B76F00" w:rsidRDefault="00000000">
            <w:pPr>
              <w:spacing w:after="0" w:line="480" w:lineRule="auto"/>
              <w:rPr>
                <w:rFonts w:ascii="Calibri" w:eastAsia="Calibri" w:hAnsi="Calibri"/>
                <w:b/>
                <w:color w:val="000000"/>
                <w:sz w:val="22"/>
                <w:szCs w:val="22"/>
              </w:rPr>
            </w:pPr>
            <w:r>
              <w:rPr>
                <w:rFonts w:ascii="Calibri" w:eastAsia="Calibri" w:hAnsi="Calibri"/>
                <w:b/>
                <w:color w:val="000000"/>
                <w:sz w:val="22"/>
                <w:szCs w:val="22"/>
              </w:rPr>
              <w:t>Coeff</w:t>
            </w:r>
          </w:p>
        </w:tc>
      </w:tr>
      <w:tr w:rsidR="00B76F00" w14:paraId="7306F510"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D778FA0" w14:textId="77777777" w:rsidR="00B76F00" w:rsidRDefault="00000000">
            <w:pPr>
              <w:spacing w:after="0" w:line="480" w:lineRule="auto"/>
              <w:rPr>
                <w:rFonts w:ascii="Calibri" w:eastAsia="Calibri" w:hAnsi="Calibri"/>
                <w:color w:val="000000"/>
                <w:sz w:val="22"/>
                <w:szCs w:val="22"/>
              </w:rPr>
            </w:pPr>
            <w:commentRangeStart w:id="26"/>
            <w:r>
              <w:rPr>
                <w:rFonts w:ascii="Calibri" w:eastAsia="Calibri" w:hAnsi="Calibri"/>
                <w:color w:val="000000"/>
                <w:sz w:val="22"/>
                <w:szCs w:val="22"/>
              </w:rPr>
              <w:t>BED_UTIL_RATIO</w:t>
            </w:r>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ECDAA31"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1</w:t>
            </w:r>
            <w:commentRangeEnd w:id="26"/>
            <w:r w:rsidR="00B23CF8">
              <w:rPr>
                <w:rStyle w:val="CommentReference"/>
                <w:rFonts w:ascii="Calibri" w:eastAsia="Calibri" w:hAnsi="Calibri" w:cs="Arial"/>
              </w:rPr>
              <w:commentReference w:id="26"/>
            </w:r>
          </w:p>
        </w:tc>
      </w:tr>
      <w:tr w:rsidR="00B76F00" w14:paraId="4280F19A"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CF449C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IS_METRO_MICRO</w:t>
            </w:r>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2BFC8A2"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0.404766</w:t>
            </w:r>
          </w:p>
        </w:tc>
      </w:tr>
      <w:tr w:rsidR="00B76F00" w14:paraId="6C67E7A8"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7C1796F"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ACS_PCT_RENTER_HU_avg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45C8506"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0.286737</w:t>
            </w:r>
          </w:p>
        </w:tc>
      </w:tr>
      <w:tr w:rsidR="00B76F00" w14:paraId="681388C5"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92F05E0"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POS_DIST_MEDSURG_ICU_TRACT_avg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C014727"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0.278767</w:t>
            </w:r>
          </w:p>
        </w:tc>
      </w:tr>
      <w:tr w:rsidR="00B76F00" w14:paraId="3EAB6C79"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072D318"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ACS_PCT_RENTER_HU_COST_50PCT_avg</w:t>
            </w:r>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0191E47"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0.248769</w:t>
            </w:r>
          </w:p>
        </w:tc>
      </w:tr>
      <w:tr w:rsidR="00B76F00" w14:paraId="310FB5B1"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16D404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ACS_PCT_RENTER_HU_COST_30PCT_avg</w:t>
            </w:r>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747302A"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0.246322</w:t>
            </w:r>
          </w:p>
        </w:tc>
      </w:tr>
      <w:tr w:rsidR="00B76F00" w14:paraId="223DF54B"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2BA197F"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ACS_TOT_POP_POV_sum</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87100F0"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0.243171</w:t>
            </w:r>
          </w:p>
        </w:tc>
      </w:tr>
      <w:tr w:rsidR="00B76F00" w14:paraId="1402D4C5"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DF80CB2"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ACS_PCT_OWNER_HU_COST_30PCT_avg</w:t>
            </w:r>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00BE952"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0.231916</w:t>
            </w:r>
          </w:p>
        </w:tc>
      </w:tr>
      <w:tr w:rsidR="00B76F00" w14:paraId="543D197C"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BA94549"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CEN_POPDENSITY_TRACT_avg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7D3D271"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0.224611</w:t>
            </w:r>
          </w:p>
        </w:tc>
      </w:tr>
      <w:tr w:rsidR="00B76F00" w14:paraId="16484BE6"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7077B1F"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CEN_AREALAND_SQM_TRACT_avg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50B1C46"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0.221157</w:t>
            </w:r>
          </w:p>
        </w:tc>
      </w:tr>
      <w:tr w:rsidR="00B76F00" w14:paraId="54B92E1A"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E947F4F"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ACS_MEDIAN_HH_INC_sum</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1E4E1D9"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0.197687</w:t>
            </w:r>
          </w:p>
        </w:tc>
      </w:tr>
      <w:tr w:rsidR="00B76F00" w14:paraId="258237D8"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F2A8757"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ACS_PCT_HH_ALONE_ABOVE65_avg</w:t>
            </w:r>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D970405"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0.195666</w:t>
            </w:r>
          </w:p>
        </w:tc>
      </w:tr>
      <w:tr w:rsidR="00B76F00" w14:paraId="0EAF220B"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FA50EE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ACS_PCT_AGE_ABOVE65_avg</w:t>
            </w:r>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A392E39"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0.188541</w:t>
            </w:r>
          </w:p>
        </w:tc>
      </w:tr>
      <w:tr w:rsidR="00B76F00" w14:paraId="278974B0"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FB9B199"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ACS_PCT_HU_NO_VEH_avg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1DF1DDD"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0.174349</w:t>
            </w:r>
          </w:p>
        </w:tc>
      </w:tr>
      <w:tr w:rsidR="00B76F00" w14:paraId="52A1BF91"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F4E4FC3"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ACS_PCT_PUBL_TRANSIT_avg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A56E526"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0.167792</w:t>
            </w:r>
          </w:p>
        </w:tc>
      </w:tr>
      <w:tr w:rsidR="00B76F00" w14:paraId="07560ABC"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23EF292"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lastRenderedPageBreak/>
              <w:t>ACS_PCT_CHILD_1FAM_avg</w:t>
            </w:r>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3EC9D29"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0.161295</w:t>
            </w:r>
          </w:p>
        </w:tc>
      </w:tr>
      <w:tr w:rsidR="00B76F00" w14:paraId="64C6CA61"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AE683CD"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ACS_PCT_HH_INTERNET_avg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85AF71C"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0.154939</w:t>
            </w:r>
          </w:p>
        </w:tc>
      </w:tr>
      <w:tr w:rsidR="00B76F00" w14:paraId="596C8FC8"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94EE9F1"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POS_DIST_ED_TRACT_avg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371A250"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0.154278</w:t>
            </w:r>
          </w:p>
        </w:tc>
      </w:tr>
      <w:tr w:rsidR="00B76F00" w14:paraId="7023AE7D"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4D4D8C1"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ACS_PCT_HU_MOBILE_HOME_avg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48C2992"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0.146036</w:t>
            </w:r>
          </w:p>
        </w:tc>
      </w:tr>
      <w:tr w:rsidR="00B76F00" w14:paraId="315E1A68" w14:textId="77777777">
        <w:trPr>
          <w:trHeight w:val="285"/>
        </w:trPr>
        <w:tc>
          <w:tcPr>
            <w:tcW w:w="59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3E9D332"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ACS_PCT_DISABLE_avg</w:t>
            </w:r>
            <w:proofErr w:type="spellEnd"/>
          </w:p>
        </w:tc>
        <w:tc>
          <w:tcPr>
            <w:tcW w:w="127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C57DA49" w14:textId="77777777" w:rsidR="00B76F00" w:rsidRDefault="00000000">
            <w:pPr>
              <w:keepNext/>
              <w:spacing w:after="0" w:line="480" w:lineRule="auto"/>
              <w:jc w:val="right"/>
              <w:rPr>
                <w:rFonts w:ascii="Calibri" w:eastAsia="Calibri" w:hAnsi="Calibri"/>
                <w:color w:val="000000"/>
                <w:sz w:val="22"/>
                <w:szCs w:val="22"/>
              </w:rPr>
            </w:pPr>
            <w:r>
              <w:rPr>
                <w:rFonts w:ascii="Calibri" w:eastAsia="Calibri" w:hAnsi="Calibri"/>
                <w:color w:val="000000"/>
                <w:sz w:val="22"/>
                <w:szCs w:val="22"/>
              </w:rPr>
              <w:t>0.138186</w:t>
            </w:r>
          </w:p>
        </w:tc>
      </w:tr>
    </w:tbl>
    <w:p w14:paraId="0227D33D"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Table 1_2.2 Feature Selection - Absolute Correlation with BED_UTIL_RATIO.</w:t>
      </w:r>
    </w:p>
    <w:p w14:paraId="4CDF7B43" w14:textId="77777777" w:rsidR="00B76F00" w:rsidRDefault="00000000">
      <w:pPr>
        <w:pStyle w:val="Heading2"/>
        <w:numPr>
          <w:ilvl w:val="1"/>
          <w:numId w:val="2"/>
        </w:numPr>
        <w:spacing w:line="480" w:lineRule="auto"/>
      </w:pPr>
      <w:r>
        <w:t>Missingness and Data Structure After Feature Selection</w:t>
      </w:r>
    </w:p>
    <w:p w14:paraId="3488AAB6" w14:textId="77777777" w:rsidR="00B76F00" w:rsidRDefault="00000000">
      <w:pPr>
        <w:spacing w:line="480" w:lineRule="auto"/>
      </w:pPr>
      <w:r>
        <w:t xml:space="preserve">The dataset includes 3,239 county-level observations and originally contained 45 columns. </w:t>
      </w:r>
      <w:commentRangeStart w:id="27"/>
      <w:r>
        <w:t>After filtering for the top 20 correlated predictors and geographic identifiers, the working dataset retains 23 features. Among these:</w:t>
      </w:r>
      <w:commentRangeEnd w:id="27"/>
      <w:r w:rsidR="00BC5EC5">
        <w:rPr>
          <w:rStyle w:val="CommentReference"/>
          <w:rFonts w:ascii="Calibri" w:eastAsia="Calibri" w:hAnsi="Calibri" w:cs="Arial"/>
        </w:rPr>
        <w:commentReference w:id="27"/>
      </w:r>
    </w:p>
    <w:p w14:paraId="7A09CBC6"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20 are numeric and used for correlation/VIF/EDA</w:t>
      </w:r>
    </w:p>
    <w:p w14:paraId="64DB6BF4"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t>3 are identifiers (COUNTYFIPS, STATE, REGION)</w:t>
      </w:r>
    </w:p>
    <w:p w14:paraId="50C9679A" w14:textId="77777777" w:rsidR="00B76F00" w:rsidRDefault="00000000">
      <w:pPr>
        <w:spacing w:line="480" w:lineRule="auto"/>
      </w:pPr>
      <w:r>
        <w:t xml:space="preserve">The target variable BED_UTIL_RATIO has 2,421 non-null entries, meaning that data is missing for approximately 25% of counties. This is primarily because some counties in the AHRQ SDOH dataset did not have a matching </w:t>
      </w:r>
      <w:commentRangeStart w:id="28"/>
      <w:r>
        <w:t>COUNTYFIPS in the HHS COVID</w:t>
      </w:r>
      <w:commentRangeEnd w:id="28"/>
      <w:r w:rsidR="00037B7A">
        <w:rPr>
          <w:rStyle w:val="CommentReference"/>
          <w:rFonts w:ascii="Calibri" w:eastAsia="Calibri" w:hAnsi="Calibri" w:cs="Arial"/>
        </w:rPr>
        <w:commentReference w:id="28"/>
      </w:r>
      <w:r>
        <w:t xml:space="preserve"> dataset used to derive bed utilization. </w:t>
      </w:r>
    </w:p>
    <w:p w14:paraId="5998515D" w14:textId="77777777" w:rsidR="00B76F00" w:rsidRDefault="00000000">
      <w:pPr>
        <w:spacing w:line="480" w:lineRule="auto"/>
      </w:pPr>
      <w:r>
        <w:t xml:space="preserve">All selected predictor variables have minimal missingness, with fewer than 30 missing entries each. </w:t>
      </w:r>
      <w:commentRangeStart w:id="29"/>
      <w:r>
        <w:t>No features exceeded the standard 30% missingness threshold, and thus no variables were dropped based on missingness.</w:t>
      </w:r>
      <w:commentRangeEnd w:id="29"/>
      <w:r w:rsidR="00037B7A">
        <w:rPr>
          <w:rStyle w:val="CommentReference"/>
          <w:rFonts w:ascii="Calibri" w:eastAsia="Calibri" w:hAnsi="Calibri" w:cs="Arial"/>
        </w:rPr>
        <w:commentReference w:id="29"/>
      </w:r>
    </w:p>
    <w:p w14:paraId="4376557F" w14:textId="77777777" w:rsidR="00B76F00" w:rsidRDefault="00000000">
      <w:pPr>
        <w:spacing w:line="480" w:lineRule="auto"/>
      </w:pPr>
      <w:r>
        <w:t>Among categorical features:</w:t>
      </w:r>
    </w:p>
    <w:p w14:paraId="2DBAB484"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STATE is fully complete.</w:t>
      </w:r>
    </w:p>
    <w:p w14:paraId="6EABFB73"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lastRenderedPageBreak/>
        <w:t xml:space="preserve">REGION has 96 missing </w:t>
      </w:r>
      <w:proofErr w:type="gramStart"/>
      <w:r>
        <w:rPr>
          <w:rFonts w:ascii="Times" w:eastAsia="Times" w:hAnsi="Times" w:cs="Times"/>
          <w:color w:val="000000"/>
          <w:szCs w:val="24"/>
        </w:rPr>
        <w:t>values, but</w:t>
      </w:r>
      <w:proofErr w:type="gramEnd"/>
      <w:r>
        <w:rPr>
          <w:rFonts w:ascii="Times" w:eastAsia="Times" w:hAnsi="Times" w:cs="Times"/>
          <w:color w:val="000000"/>
          <w:szCs w:val="24"/>
        </w:rPr>
        <w:t xml:space="preserve"> is retained for its stratification value and will be imputed with mode during modeling.</w:t>
      </w:r>
    </w:p>
    <w:p w14:paraId="56DA6044"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t>The BED_UTIL_RATIO column was retained in both the target and correlation steps for transparency and traceability.</w:t>
      </w:r>
    </w:p>
    <w:p w14:paraId="12ABE35A" w14:textId="77777777" w:rsidR="00B76F00" w:rsidRDefault="00B76F00">
      <w:pPr>
        <w:spacing w:line="480" w:lineRule="auto"/>
      </w:pPr>
    </w:p>
    <w:p w14:paraId="673DB495" w14:textId="77777777" w:rsidR="00B76F00" w:rsidRDefault="00000000">
      <w:pPr>
        <w:spacing w:line="480" w:lineRule="auto"/>
      </w:pPr>
      <w:r>
        <w:t>The following output provides a concise summary of the Data Frame’s structure and contents:</w:t>
      </w:r>
    </w:p>
    <w:tbl>
      <w:tblPr>
        <w:tblStyle w:val="a0"/>
        <w:tblW w:w="9330" w:type="dxa"/>
        <w:tblLayout w:type="fixed"/>
        <w:tblLook w:val="0400" w:firstRow="0" w:lastRow="0" w:firstColumn="0" w:lastColumn="0" w:noHBand="0" w:noVBand="1"/>
      </w:tblPr>
      <w:tblGrid>
        <w:gridCol w:w="585"/>
        <w:gridCol w:w="4800"/>
        <w:gridCol w:w="1695"/>
        <w:gridCol w:w="1125"/>
        <w:gridCol w:w="1125"/>
      </w:tblGrid>
      <w:tr w:rsidR="00B76F00" w14:paraId="239CD0FE" w14:textId="77777777">
        <w:trPr>
          <w:trHeight w:val="315"/>
        </w:trPr>
        <w:tc>
          <w:tcPr>
            <w:tcW w:w="538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45459D82" w14:textId="77777777" w:rsidR="00B76F00" w:rsidRDefault="00000000">
            <w:pPr>
              <w:spacing w:after="0" w:line="480" w:lineRule="auto"/>
              <w:rPr>
                <w:rFonts w:ascii="Calibri" w:eastAsia="Calibri" w:hAnsi="Calibri"/>
                <w:b/>
                <w:color w:val="000000"/>
              </w:rPr>
            </w:pPr>
            <w:r>
              <w:rPr>
                <w:rFonts w:ascii="Calibri" w:eastAsia="Calibri" w:hAnsi="Calibri"/>
                <w:b/>
                <w:color w:val="000000"/>
              </w:rPr>
              <w:t>Range Index: 3239 entries, 0 to 3238</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AB854DA" w14:textId="77777777" w:rsidR="00B76F00" w:rsidRDefault="00B76F00">
            <w:pPr>
              <w:spacing w:after="0" w:line="480" w:lineRule="auto"/>
              <w:rPr>
                <w:rFonts w:ascii="Calibri" w:eastAsia="Calibri" w:hAnsi="Calibri"/>
                <w:b/>
                <w:color w:val="000000"/>
              </w:rPr>
            </w:pP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C9BF3C2" w14:textId="77777777" w:rsidR="00B76F00" w:rsidRDefault="00B76F00">
            <w:pPr>
              <w:spacing w:after="0" w:line="480" w:lineRule="auto"/>
              <w:rPr>
                <w:rFonts w:ascii="Times New Roman" w:eastAsia="Times New Roman" w:hAnsi="Times New Roman" w:cs="Times New Roman"/>
                <w:sz w:val="20"/>
                <w:szCs w:val="20"/>
              </w:rPr>
            </w:pP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5E314AB" w14:textId="77777777" w:rsidR="00B76F00" w:rsidRDefault="00B76F00">
            <w:pPr>
              <w:spacing w:after="0" w:line="480" w:lineRule="auto"/>
              <w:rPr>
                <w:rFonts w:ascii="Times New Roman" w:eastAsia="Times New Roman" w:hAnsi="Times New Roman" w:cs="Times New Roman"/>
                <w:sz w:val="20"/>
                <w:szCs w:val="20"/>
              </w:rPr>
            </w:pPr>
          </w:p>
        </w:tc>
      </w:tr>
      <w:tr w:rsidR="00B76F00" w14:paraId="60469339" w14:textId="77777777">
        <w:trPr>
          <w:trHeight w:val="315"/>
        </w:trPr>
        <w:tc>
          <w:tcPr>
            <w:tcW w:w="538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0A7744" w14:textId="77777777" w:rsidR="00B76F00" w:rsidRDefault="00000000">
            <w:pPr>
              <w:spacing w:after="0" w:line="480" w:lineRule="auto"/>
              <w:rPr>
                <w:rFonts w:ascii="Calibri" w:eastAsia="Calibri" w:hAnsi="Calibri"/>
                <w:b/>
                <w:color w:val="000000"/>
              </w:rPr>
            </w:pPr>
            <w:r>
              <w:rPr>
                <w:rFonts w:ascii="Calibri" w:eastAsia="Calibri" w:hAnsi="Calibri"/>
                <w:b/>
                <w:color w:val="000000"/>
              </w:rPr>
              <w:t>Data columns (total 23 columns):</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8E411E" w14:textId="77777777" w:rsidR="00B76F00" w:rsidRDefault="00B76F00">
            <w:pPr>
              <w:spacing w:after="0" w:line="480" w:lineRule="auto"/>
              <w:rPr>
                <w:rFonts w:ascii="Calibri" w:eastAsia="Calibri" w:hAnsi="Calibri"/>
                <w:b/>
                <w:color w:val="000000"/>
              </w:rPr>
            </w:pP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651ECC" w14:textId="77777777" w:rsidR="00B76F00" w:rsidRDefault="00B76F00">
            <w:pPr>
              <w:spacing w:after="0" w:line="480" w:lineRule="auto"/>
              <w:rPr>
                <w:rFonts w:ascii="Times New Roman" w:eastAsia="Times New Roman" w:hAnsi="Times New Roman" w:cs="Times New Roman"/>
                <w:sz w:val="20"/>
                <w:szCs w:val="20"/>
              </w:rPr>
            </w:pP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5B5E8A" w14:textId="77777777" w:rsidR="00B76F00" w:rsidRDefault="00B76F00">
            <w:pPr>
              <w:spacing w:after="0" w:line="480" w:lineRule="auto"/>
              <w:rPr>
                <w:rFonts w:ascii="Times New Roman" w:eastAsia="Times New Roman" w:hAnsi="Times New Roman" w:cs="Times New Roman"/>
                <w:sz w:val="20"/>
                <w:szCs w:val="20"/>
              </w:rPr>
            </w:pPr>
          </w:p>
        </w:tc>
      </w:tr>
      <w:tr w:rsidR="00B76F00" w14:paraId="18C7C850"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E8AC94D" w14:textId="77777777" w:rsidR="00B76F00" w:rsidRDefault="00B76F00">
            <w:pPr>
              <w:spacing w:after="0" w:line="480" w:lineRule="auto"/>
              <w:rPr>
                <w:rFonts w:ascii="Times New Roman" w:eastAsia="Times New Roman" w:hAnsi="Times New Roman" w:cs="Times New Roman"/>
                <w:sz w:val="20"/>
                <w:szCs w:val="20"/>
              </w:rPr>
            </w:pP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D594F68" w14:textId="77777777" w:rsidR="00B76F00" w:rsidRDefault="00000000">
            <w:pPr>
              <w:spacing w:after="0" w:line="480" w:lineRule="auto"/>
              <w:rPr>
                <w:rFonts w:ascii="Calibri" w:eastAsia="Calibri" w:hAnsi="Calibri"/>
                <w:b/>
                <w:color w:val="000000"/>
              </w:rPr>
            </w:pPr>
            <w:r>
              <w:rPr>
                <w:rFonts w:ascii="Calibri" w:eastAsia="Calibri" w:hAnsi="Calibri"/>
                <w:b/>
                <w:color w:val="000000"/>
              </w:rPr>
              <w:t>Column</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6485113" w14:textId="77777777" w:rsidR="00B76F00" w:rsidRDefault="00000000">
            <w:pPr>
              <w:spacing w:after="0" w:line="480" w:lineRule="auto"/>
              <w:jc w:val="center"/>
              <w:rPr>
                <w:rFonts w:ascii="Calibri" w:eastAsia="Calibri" w:hAnsi="Calibri"/>
                <w:color w:val="000000"/>
                <w:sz w:val="22"/>
                <w:szCs w:val="22"/>
              </w:rPr>
            </w:pPr>
            <w:r>
              <w:rPr>
                <w:rFonts w:ascii="Calibri" w:eastAsia="Calibri" w:hAnsi="Calibri"/>
                <w:color w:val="000000"/>
                <w:sz w:val="22"/>
                <w:szCs w:val="22"/>
              </w:rPr>
              <w:t xml:space="preserve"> Non-Null Count</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5B2F53" w14:textId="77777777" w:rsidR="00B76F00" w:rsidRDefault="00B76F00">
            <w:pPr>
              <w:spacing w:after="0" w:line="480" w:lineRule="auto"/>
              <w:jc w:val="center"/>
              <w:rPr>
                <w:rFonts w:ascii="Calibri" w:eastAsia="Calibri" w:hAnsi="Calibri"/>
                <w:color w:val="000000"/>
                <w:sz w:val="22"/>
                <w:szCs w:val="22"/>
              </w:rPr>
            </w:pP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83372CB"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Dtype</w:t>
            </w:r>
            <w:proofErr w:type="spellEnd"/>
          </w:p>
        </w:tc>
      </w:tr>
      <w:tr w:rsidR="00B76F00" w14:paraId="3FAAC0DD"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C747D"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0</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EDA791"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COUNTYFIPS</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423C71"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3239</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5A1EE"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F1EA00"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int64</w:t>
            </w:r>
          </w:p>
        </w:tc>
      </w:tr>
      <w:tr w:rsidR="00B76F00" w14:paraId="2BA5F8A4"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4B5C756"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CACFB0C"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STATE</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327B5CE"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3239</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5766D6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B4F48B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object</w:t>
            </w:r>
          </w:p>
        </w:tc>
      </w:tr>
      <w:tr w:rsidR="00B76F00" w14:paraId="513F4E49"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062CE"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2</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1B274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REGION</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BF3366"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3143</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23B10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4A9B9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object</w:t>
            </w:r>
          </w:p>
        </w:tc>
      </w:tr>
      <w:tr w:rsidR="00B76F00" w14:paraId="35E81C3D"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4AB3857"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3</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79D11B6"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BED_UTIL_RATIO</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FBD3E1F"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2421</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A04FE48"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C9BF3E2"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A853A2C"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9022A9"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4</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E6058"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IS_METRO_MICRO</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12FD97"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2421</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9759BC"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5A268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1FFD4443"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415931D"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5</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AB96CF2"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ACS_PCT_RENTER_HU_avg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695363C"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54E9016"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1FA723D"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2683D92"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0775C"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6</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5FE707"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POS_DIST_MEDSURG_ICU_TRACT_avg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2ED2E2"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5CEBB0"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A92A2"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4D112A74"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40EF962"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7</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D81FB4B"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ACS_PCT_RENTER_HU_COST_50PCT_avg</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E924C27"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D806131"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11D534B"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07254FEE"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6858D"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8</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8E2AC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ACS_PCT_RENTER_HU_COST_30PCT_avg</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0C8CE8"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866DFC"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61DE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14A82E8C"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78155C"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9</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2D8313B"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ACS_TOT_POP_POV_sum</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AE570DB"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F278C40"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B3C557B"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30840AE"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E62B1"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10</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ECCBC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ACS_PCT_OWNER_HU_COST_30PCT_avg</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51B8CD"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2B7CD1"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6050CB"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787DD8CC"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EA6313F"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lastRenderedPageBreak/>
              <w:t>11</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8BC1627"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CEN_POPDENSITY_TRACT_avg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2AAAEF5"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906D036"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56E6DFB"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28291E5E"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072B"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12</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66B63E"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CEN_AREALAND_SQM_TRACT_avg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6A3627"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AC308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CEE4B6"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409A0593"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C7EC68D"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13</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693F739"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ACS_MEDIAN_HH_INC_sum</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580240A"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F387C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AC7F3C"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651D8EA"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4BE01"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14</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8A11E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ACS_PCT_HH_ALONE_ABOVE65_avg</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DD3676"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77F368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5B442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2293B99"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CFB7FEB"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15</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7673E5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ACS_PCT_AGE_ABOVE65_avg</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ECEDBD5"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0D4408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9BBBC07"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67C8E37F"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E046D4"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16</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10A2295"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ACS_PCT_HU_NO_VEH_avg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DD99BB"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C5F481E"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E5E6EAE"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3B294571"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0CC7A9F"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17</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F88E66C"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ACS_PCT_PUBL_TRANSIT_avg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1FCB413"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694F386"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B4F457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7C7E7CEF"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9DE03"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18</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A6EA6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ACS_PCT_CHILD_1FAM_avg</w:t>
            </w:r>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97AB4E0"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79D83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4683323"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232735C1"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B8BD802"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19</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EEA8FE1"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ACS_PCT_HH_INTERNET_avg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79E8BB2"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8620727"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3B934B0"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11902C05"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4603A8"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20</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071601"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POS_DIST_ED_TRACT_avg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1E3F344"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F83572"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D2723A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7DD0D2DE"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F567A6"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21</w:t>
            </w:r>
          </w:p>
        </w:tc>
        <w:tc>
          <w:tcPr>
            <w:tcW w:w="4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B962F1B"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ACS_PCT_HU_MOBILE_HOME_avg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B9A1CEA"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2540B74"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D48682A"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097CC9A1" w14:textId="77777777">
        <w:trPr>
          <w:trHeight w:val="3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69704" w14:textId="77777777" w:rsidR="00B76F00" w:rsidRDefault="00000000">
            <w:pPr>
              <w:spacing w:after="0" w:line="480" w:lineRule="auto"/>
              <w:jc w:val="right"/>
              <w:rPr>
                <w:rFonts w:ascii="Calibri" w:eastAsia="Calibri" w:hAnsi="Calibri"/>
                <w:b/>
                <w:color w:val="000000"/>
              </w:rPr>
            </w:pPr>
            <w:r>
              <w:rPr>
                <w:rFonts w:ascii="Calibri" w:eastAsia="Calibri" w:hAnsi="Calibri"/>
                <w:b/>
                <w:color w:val="000000"/>
              </w:rPr>
              <w:t>22</w:t>
            </w:r>
          </w:p>
        </w:tc>
        <w:tc>
          <w:tcPr>
            <w:tcW w:w="4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4C64C4" w14:textId="77777777" w:rsidR="00B76F00" w:rsidRDefault="00000000">
            <w:pPr>
              <w:spacing w:after="0" w:line="480" w:lineRule="auto"/>
              <w:rPr>
                <w:rFonts w:ascii="Calibri" w:eastAsia="Calibri" w:hAnsi="Calibri"/>
                <w:color w:val="000000"/>
                <w:sz w:val="22"/>
                <w:szCs w:val="22"/>
              </w:rPr>
            </w:pPr>
            <w:proofErr w:type="spellStart"/>
            <w:r>
              <w:rPr>
                <w:rFonts w:ascii="Calibri" w:eastAsia="Calibri" w:hAnsi="Calibri"/>
                <w:color w:val="000000"/>
                <w:sz w:val="22"/>
                <w:szCs w:val="22"/>
              </w:rPr>
              <w:t>ACS_PCT_DISABLE_avg</w:t>
            </w:r>
            <w:proofErr w:type="spellEnd"/>
          </w:p>
        </w:tc>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C2BE1F" w14:textId="77777777" w:rsidR="00B76F00" w:rsidRDefault="00000000">
            <w:pPr>
              <w:spacing w:after="0" w:line="480" w:lineRule="auto"/>
              <w:jc w:val="right"/>
              <w:rPr>
                <w:rFonts w:ascii="Calibri" w:eastAsia="Calibri" w:hAnsi="Calibri"/>
                <w:color w:val="000000"/>
                <w:sz w:val="22"/>
                <w:szCs w:val="22"/>
              </w:rPr>
            </w:pPr>
            <w:r>
              <w:rPr>
                <w:rFonts w:ascii="Calibri" w:eastAsia="Calibri" w:hAnsi="Calibri"/>
                <w:color w:val="000000"/>
                <w:sz w:val="22"/>
                <w:szCs w:val="22"/>
              </w:rPr>
              <w:t>3234</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047BF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non-null</w:t>
            </w:r>
          </w:p>
        </w:tc>
        <w:tc>
          <w:tcPr>
            <w:tcW w:w="11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1457E5" w14:textId="77777777" w:rsidR="00B76F00" w:rsidRDefault="00000000">
            <w:pPr>
              <w:spacing w:after="0" w:line="480" w:lineRule="auto"/>
              <w:rPr>
                <w:rFonts w:ascii="Calibri" w:eastAsia="Calibri" w:hAnsi="Calibri"/>
                <w:color w:val="000000"/>
                <w:sz w:val="22"/>
                <w:szCs w:val="22"/>
              </w:rPr>
            </w:pPr>
            <w:r>
              <w:rPr>
                <w:rFonts w:ascii="Calibri" w:eastAsia="Calibri" w:hAnsi="Calibri"/>
                <w:color w:val="000000"/>
                <w:sz w:val="22"/>
                <w:szCs w:val="22"/>
              </w:rPr>
              <w:t>float64</w:t>
            </w:r>
          </w:p>
        </w:tc>
      </w:tr>
      <w:tr w:rsidR="00B76F00" w14:paraId="7BE9B5EB" w14:textId="77777777">
        <w:trPr>
          <w:trHeight w:val="315"/>
        </w:trPr>
        <w:tc>
          <w:tcPr>
            <w:tcW w:w="538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134FEC60" w14:textId="77777777" w:rsidR="00B76F00" w:rsidRDefault="00000000">
            <w:pPr>
              <w:spacing w:after="0" w:line="480" w:lineRule="auto"/>
              <w:rPr>
                <w:rFonts w:ascii="Calibri" w:eastAsia="Calibri" w:hAnsi="Calibri"/>
                <w:b/>
                <w:color w:val="000000"/>
              </w:rPr>
            </w:pPr>
            <w:proofErr w:type="spellStart"/>
            <w:r>
              <w:rPr>
                <w:rFonts w:ascii="Calibri" w:eastAsia="Calibri" w:hAnsi="Calibri"/>
                <w:b/>
                <w:color w:val="000000"/>
              </w:rPr>
              <w:t>dtypes</w:t>
            </w:r>
            <w:proofErr w:type="spellEnd"/>
            <w:r>
              <w:rPr>
                <w:rFonts w:ascii="Calibri" w:eastAsia="Calibri" w:hAnsi="Calibri"/>
                <w:b/>
                <w:color w:val="000000"/>
              </w:rPr>
              <w:t>: float64(20), int64(1), object (2)</w:t>
            </w:r>
          </w:p>
        </w:tc>
        <w:tc>
          <w:tcPr>
            <w:tcW w:w="169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C2BCBE7" w14:textId="77777777" w:rsidR="00B76F00" w:rsidRDefault="00B76F00">
            <w:pPr>
              <w:spacing w:after="0" w:line="480" w:lineRule="auto"/>
              <w:rPr>
                <w:rFonts w:ascii="Calibri" w:eastAsia="Calibri" w:hAnsi="Calibri"/>
                <w:b/>
                <w:color w:val="000000"/>
              </w:rPr>
            </w:pP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73A637D" w14:textId="77777777" w:rsidR="00B76F00" w:rsidRDefault="00B76F00">
            <w:pPr>
              <w:spacing w:after="0" w:line="480" w:lineRule="auto"/>
              <w:rPr>
                <w:rFonts w:ascii="Times New Roman" w:eastAsia="Times New Roman" w:hAnsi="Times New Roman" w:cs="Times New Roman"/>
                <w:sz w:val="20"/>
                <w:szCs w:val="20"/>
              </w:rPr>
            </w:pPr>
          </w:p>
        </w:tc>
        <w:tc>
          <w:tcPr>
            <w:tcW w:w="112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60794F1" w14:textId="77777777" w:rsidR="00B76F00" w:rsidRDefault="00B76F00">
            <w:pPr>
              <w:keepNext/>
              <w:spacing w:after="0" w:line="480" w:lineRule="auto"/>
              <w:rPr>
                <w:rFonts w:ascii="Times New Roman" w:eastAsia="Times New Roman" w:hAnsi="Times New Roman" w:cs="Times New Roman"/>
                <w:sz w:val="20"/>
                <w:szCs w:val="20"/>
              </w:rPr>
            </w:pPr>
          </w:p>
        </w:tc>
      </w:tr>
    </w:tbl>
    <w:p w14:paraId="4FF4E671"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Table 2_2.3_Missingness and Data Structure After Feature Selection - Data Frame Information.</w:t>
      </w:r>
    </w:p>
    <w:p w14:paraId="01395073" w14:textId="77777777" w:rsidR="00B76F00" w:rsidRDefault="00000000">
      <w:pPr>
        <w:pStyle w:val="Heading1"/>
        <w:numPr>
          <w:ilvl w:val="0"/>
          <w:numId w:val="2"/>
        </w:numPr>
        <w:spacing w:line="480" w:lineRule="auto"/>
      </w:pPr>
      <w:r>
        <w:t>Exploratory Data Analysis (EDA)</w:t>
      </w:r>
    </w:p>
    <w:p w14:paraId="0ED005A0" w14:textId="77777777" w:rsidR="00B76F00" w:rsidRDefault="00000000">
      <w:pPr>
        <w:pStyle w:val="Heading2"/>
        <w:numPr>
          <w:ilvl w:val="1"/>
          <w:numId w:val="2"/>
        </w:numPr>
        <w:spacing w:line="480" w:lineRule="auto"/>
      </w:pPr>
      <w:commentRangeStart w:id="30"/>
      <w:r>
        <w:t>Descriptive Statistics (Main Summary)</w:t>
      </w:r>
      <w:commentRangeEnd w:id="30"/>
      <w:r w:rsidR="00037B7A">
        <w:rPr>
          <w:rStyle w:val="CommentReference"/>
          <w:rFonts w:ascii="Calibri" w:eastAsia="Calibri" w:hAnsi="Calibri" w:cs="Arial"/>
          <w:b w:val="0"/>
          <w:bCs w:val="0"/>
        </w:rPr>
        <w:commentReference w:id="30"/>
      </w:r>
    </w:p>
    <w:p w14:paraId="5D74874B" w14:textId="77777777" w:rsidR="00B76F00" w:rsidRDefault="00000000">
      <w:pPr>
        <w:spacing w:line="480" w:lineRule="auto"/>
      </w:pPr>
      <w:r>
        <w:t xml:space="preserve">The selected dataset includes 3,239 county-level observations with 23 variables: 20 numeric and 3 categorical. Of the numeric variables, BED_UTIL_RATIO is the target, with 2,421 valid values. Descriptive statistics for the numeric variables show meaningful </w:t>
      </w:r>
      <w:r>
        <w:lastRenderedPageBreak/>
        <w:t>variability in healthcare access, housing burden, population characteristics, and infrastructure.</w:t>
      </w:r>
    </w:p>
    <w:p w14:paraId="5A77281E" w14:textId="77777777" w:rsidR="00B76F00" w:rsidRDefault="00000000">
      <w:pPr>
        <w:spacing w:line="480" w:lineRule="auto"/>
      </w:pPr>
      <w:r>
        <w:t>For example:</w:t>
      </w:r>
    </w:p>
    <w:p w14:paraId="284ADD4B"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BED_UTIL_RATIO has a mean and median of approximately 0.34, with values ranging from 0.0 to 0.9, reflecting considerable diversity in bed utilization across counties.</w:t>
      </w:r>
    </w:p>
    <w:p w14:paraId="5B184A48"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ACS_PCT_RENTER_HU_avg</w:t>
      </w:r>
      <w:proofErr w:type="spellEnd"/>
      <w:r>
        <w:rPr>
          <w:rFonts w:ascii="Times" w:eastAsia="Times" w:hAnsi="Times" w:cs="Times"/>
          <w:color w:val="000000"/>
          <w:szCs w:val="24"/>
        </w:rPr>
        <w:t xml:space="preserve"> averages 26.8%, with values extending as high as 82.0%, indicating variation in housing stability.</w:t>
      </w:r>
    </w:p>
    <w:p w14:paraId="4DE6834C" w14:textId="77777777" w:rsidR="00B76F00" w:rsidRDefault="00000000">
      <w:pPr>
        <w:numPr>
          <w:ilvl w:val="0"/>
          <w:numId w:val="3"/>
        </w:numPr>
        <w:pBdr>
          <w:top w:val="nil"/>
          <w:left w:val="nil"/>
          <w:bottom w:val="nil"/>
          <w:right w:val="nil"/>
          <w:between w:val="nil"/>
        </w:pBdr>
        <w:spacing w:line="480" w:lineRule="auto"/>
      </w:pPr>
      <w:commentRangeStart w:id="31"/>
      <w:proofErr w:type="spellStart"/>
      <w:r>
        <w:rPr>
          <w:rFonts w:ascii="Times" w:eastAsia="Times" w:hAnsi="Times" w:cs="Times"/>
          <w:color w:val="000000"/>
          <w:szCs w:val="24"/>
        </w:rPr>
        <w:t>POS_DIST_MEDSURG_ICU_TRACT_avg</w:t>
      </w:r>
      <w:commentRangeEnd w:id="31"/>
      <w:proofErr w:type="spellEnd"/>
      <w:r w:rsidR="00037B7A">
        <w:rPr>
          <w:rStyle w:val="CommentReference"/>
          <w:rFonts w:ascii="Calibri" w:eastAsia="Calibri" w:hAnsi="Calibri" w:cs="Arial"/>
        </w:rPr>
        <w:commentReference w:id="31"/>
      </w:r>
      <w:r>
        <w:rPr>
          <w:rFonts w:ascii="Times" w:eastAsia="Times" w:hAnsi="Times" w:cs="Times"/>
          <w:color w:val="000000"/>
          <w:szCs w:val="24"/>
        </w:rPr>
        <w:t xml:space="preserve"> spans from 0.0 to 487.0 miles, with a right-skewed distribution, suggesting some rural counties are geographically isolated from intensive care facilities.</w:t>
      </w:r>
    </w:p>
    <w:p w14:paraId="1F47DDF7" w14:textId="77777777" w:rsidR="00B76F00" w:rsidRDefault="00000000">
      <w:pPr>
        <w:spacing w:line="480" w:lineRule="auto"/>
      </w:pPr>
      <w:r>
        <w:t>The following table presents descriptive statistics for the numerical features in our dataset. This provides a summary of the central tendency, dispersion, and range of each variable:</w:t>
      </w:r>
    </w:p>
    <w:tbl>
      <w:tblPr>
        <w:tblStyle w:val="a1"/>
        <w:tblW w:w="10155" w:type="dxa"/>
        <w:tblInd w:w="15" w:type="dxa"/>
        <w:tblLayout w:type="fixed"/>
        <w:tblLook w:val="0400" w:firstRow="0" w:lastRow="0" w:firstColumn="0" w:lastColumn="0" w:noHBand="0" w:noVBand="1"/>
      </w:tblPr>
      <w:tblGrid>
        <w:gridCol w:w="3030"/>
        <w:gridCol w:w="900"/>
        <w:gridCol w:w="1095"/>
        <w:gridCol w:w="885"/>
        <w:gridCol w:w="825"/>
        <w:gridCol w:w="810"/>
        <w:gridCol w:w="810"/>
        <w:gridCol w:w="870"/>
        <w:gridCol w:w="930"/>
      </w:tblGrid>
      <w:tr w:rsidR="00B76F00" w14:paraId="2B83BEC9" w14:textId="77777777">
        <w:trPr>
          <w:trHeight w:val="285"/>
        </w:trPr>
        <w:tc>
          <w:tcPr>
            <w:tcW w:w="303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231B2107"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Features</w:t>
            </w:r>
          </w:p>
        </w:tc>
        <w:tc>
          <w:tcPr>
            <w:tcW w:w="90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62CECA47"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count</w:t>
            </w:r>
          </w:p>
        </w:tc>
        <w:tc>
          <w:tcPr>
            <w:tcW w:w="1095" w:type="dxa"/>
            <w:tcBorders>
              <w:top w:val="single" w:sz="4" w:space="0" w:color="A5A5A5"/>
              <w:left w:val="single" w:sz="4" w:space="0" w:color="A5A5A5"/>
              <w:bottom w:val="single" w:sz="8" w:space="0" w:color="A5A5A5"/>
              <w:right w:val="single" w:sz="4" w:space="0" w:color="A5A5A5"/>
            </w:tcBorders>
            <w:shd w:val="clear" w:color="auto" w:fill="auto"/>
            <w:vAlign w:val="bottom"/>
          </w:tcPr>
          <w:p w14:paraId="32330399"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mean</w:t>
            </w:r>
          </w:p>
        </w:tc>
        <w:tc>
          <w:tcPr>
            <w:tcW w:w="885" w:type="dxa"/>
            <w:tcBorders>
              <w:top w:val="single" w:sz="4" w:space="0" w:color="A5A5A5"/>
              <w:left w:val="single" w:sz="4" w:space="0" w:color="A5A5A5"/>
              <w:bottom w:val="single" w:sz="8" w:space="0" w:color="A5A5A5"/>
              <w:right w:val="single" w:sz="4" w:space="0" w:color="A5A5A5"/>
            </w:tcBorders>
            <w:shd w:val="clear" w:color="auto" w:fill="auto"/>
            <w:vAlign w:val="bottom"/>
          </w:tcPr>
          <w:p w14:paraId="6A1DDD72"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std</w:t>
            </w:r>
          </w:p>
        </w:tc>
        <w:tc>
          <w:tcPr>
            <w:tcW w:w="825" w:type="dxa"/>
            <w:tcBorders>
              <w:top w:val="single" w:sz="4" w:space="0" w:color="A5A5A5"/>
              <w:left w:val="single" w:sz="4" w:space="0" w:color="A5A5A5"/>
              <w:bottom w:val="single" w:sz="8" w:space="0" w:color="A5A5A5"/>
              <w:right w:val="single" w:sz="4" w:space="0" w:color="A5A5A5"/>
            </w:tcBorders>
            <w:shd w:val="clear" w:color="auto" w:fill="auto"/>
            <w:vAlign w:val="bottom"/>
          </w:tcPr>
          <w:p w14:paraId="16C54897"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min</w:t>
            </w:r>
          </w:p>
        </w:tc>
        <w:tc>
          <w:tcPr>
            <w:tcW w:w="81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297E8B18"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25%</w:t>
            </w:r>
          </w:p>
        </w:tc>
        <w:tc>
          <w:tcPr>
            <w:tcW w:w="81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76AAE112"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50%</w:t>
            </w:r>
          </w:p>
        </w:tc>
        <w:tc>
          <w:tcPr>
            <w:tcW w:w="87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14896913"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75%</w:t>
            </w:r>
          </w:p>
        </w:tc>
        <w:tc>
          <w:tcPr>
            <w:tcW w:w="930" w:type="dxa"/>
            <w:tcBorders>
              <w:top w:val="single" w:sz="4" w:space="0" w:color="A5A5A5"/>
              <w:left w:val="single" w:sz="4" w:space="0" w:color="A5A5A5"/>
              <w:bottom w:val="single" w:sz="8" w:space="0" w:color="A5A5A5"/>
              <w:right w:val="single" w:sz="4" w:space="0" w:color="A5A5A5"/>
            </w:tcBorders>
            <w:shd w:val="clear" w:color="auto" w:fill="auto"/>
            <w:vAlign w:val="bottom"/>
          </w:tcPr>
          <w:p w14:paraId="7690C934"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max</w:t>
            </w:r>
          </w:p>
        </w:tc>
      </w:tr>
      <w:tr w:rsidR="00B76F00" w14:paraId="2B251C43"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83AF843" w14:textId="77777777" w:rsidR="00B76F00" w:rsidRDefault="00000000">
            <w:pPr>
              <w:spacing w:after="0" w:line="480" w:lineRule="auto"/>
              <w:rPr>
                <w:rFonts w:ascii="Calibri" w:eastAsia="Calibri" w:hAnsi="Calibri"/>
                <w:color w:val="000000"/>
                <w:sz w:val="16"/>
                <w:szCs w:val="16"/>
              </w:rPr>
            </w:pPr>
            <w:commentRangeStart w:id="32"/>
            <w:r>
              <w:rPr>
                <w:rFonts w:ascii="Calibri" w:eastAsia="Calibri" w:hAnsi="Calibri"/>
                <w:color w:val="000000"/>
                <w:sz w:val="16"/>
                <w:szCs w:val="16"/>
              </w:rPr>
              <w:t>COUNTYFIPS</w:t>
            </w:r>
            <w:commentRangeEnd w:id="32"/>
            <w:r w:rsidR="00BC5EC5">
              <w:rPr>
                <w:rStyle w:val="CommentReference"/>
                <w:rFonts w:ascii="Calibri" w:eastAsia="Calibri" w:hAnsi="Calibri" w:cs="Arial"/>
              </w:rPr>
              <w:commentReference w:id="32"/>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9531AF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3239</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43EAD3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31504.7</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388840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16463.0</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73EDBD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1001.0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18476E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19032.0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1D29E2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30033.0</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809883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46126.0</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0BBAE9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78030.0</w:t>
            </w:r>
          </w:p>
        </w:tc>
      </w:tr>
      <w:tr w:rsidR="00B76F00" w14:paraId="77CC34F4"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9BA0E88"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BED_UTIL_RATIO</w:t>
            </w:r>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1CC493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2421</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5221D6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8CE980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0.2</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8AB9B2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A6B6FF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0.2</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6B275C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75D051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0.5</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69A481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0.9</w:t>
            </w:r>
          </w:p>
        </w:tc>
      </w:tr>
      <w:tr w:rsidR="00B76F00" w14:paraId="5658451C"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01860FC"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IS_METRO_MICRO</w:t>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24D966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2421</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590258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0.6</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5FC1E0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0.5</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418F40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C5638D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2D02FF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7CD84C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26BA2F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w:t>
            </w:r>
          </w:p>
        </w:tc>
      </w:tr>
      <w:tr w:rsidR="00B76F00" w14:paraId="2870F053"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360196B"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ACS_PCT_RENTER_HU_avg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8BBD3F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8BFB07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26.8</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CE21AE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9.6</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92FD16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A82794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21.3</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A73462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26.0</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3560F5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31.8</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797750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82.0</w:t>
            </w:r>
          </w:p>
        </w:tc>
      </w:tr>
      <w:tr w:rsidR="00B76F00" w14:paraId="3D6218A4"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FC059C7"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POS_DIST_MEDSURG_ICU_TRACT_avg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140CE8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E40FE5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12.6</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E69565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17.7</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A23586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9030B7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4.7</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4DB6F8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7.3</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151863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16.5</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F96204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487.0</w:t>
            </w:r>
          </w:p>
        </w:tc>
      </w:tr>
      <w:tr w:rsidR="00B76F00" w14:paraId="2ADA2939"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758305B"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ACS_PCT_RENTER_HU_COST_50PCT_avg</w:t>
            </w:r>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D43F8A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3A750E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18.6</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D84C4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7.8</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8F3BBE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97D556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14.3</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842363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18.8</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F27E30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23.3</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83D831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75.0</w:t>
            </w:r>
          </w:p>
        </w:tc>
      </w:tr>
      <w:tr w:rsidR="00B76F00" w14:paraId="4D3A4F4E"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E6C47D3"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ACS_PCT_RENTER_HU_COST_30PCT_avg</w:t>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B0C348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E47244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39.7</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A48D6A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12.0</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760548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596D8C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34.0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706B37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41.0</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71EC08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46.8</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1CCEA0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100.0</w:t>
            </w:r>
          </w:p>
        </w:tc>
      </w:tr>
      <w:tr w:rsidR="00B76F00" w14:paraId="25CA5190"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101317C"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ACS_TOT_POP_POV_sum</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5D44D3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CA2474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98504.7</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894B5D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322472.6</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C111DE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7B3DE4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9612.3</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A62798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23553.0</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EDDB51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63324.0</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A792D4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9884138.0</w:t>
            </w:r>
          </w:p>
        </w:tc>
      </w:tr>
      <w:tr w:rsidR="00B76F00" w14:paraId="30879E60"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DA7BC34"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ACS_PCT_OWNER_HU_COST_30PCT_avg</w:t>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6EC0E4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8EB94A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17.7</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0B2979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5.7</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E6F772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53A8BC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14.8</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2101F4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17.5</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F8C375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20.7</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134C57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42.8</w:t>
            </w:r>
          </w:p>
        </w:tc>
      </w:tr>
      <w:tr w:rsidR="00B76F00" w14:paraId="0F2E5CF8"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DD39B4B"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CEN_POPDENSITY_TRACT_avg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9F984F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46E766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891.2</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CC05D1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2798.2</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AC07D9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59E1CB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41.5</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DBF4CD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209.1</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EF3200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907.0</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020A38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90386.2</w:t>
            </w:r>
          </w:p>
        </w:tc>
      </w:tr>
      <w:tr w:rsidR="00B76F00" w14:paraId="7FB78F17"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0B1514B"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CEN_AREALAND_SQM_TRACT_avg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D884A6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09AB53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289.4</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A280BD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1297.0</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D5B001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71F22B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27.9</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082737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72.0</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79522B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173.3</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F61383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36393.3</w:t>
            </w:r>
          </w:p>
        </w:tc>
      </w:tr>
      <w:tr w:rsidR="00B76F00" w14:paraId="408731CA"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FF96D33"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ACS_MEDIAN_HH_INC_sum</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EDF238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161EDD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53803.8</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4EF4DF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17732.2</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B8EE14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3657E3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44620.5</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7A7F5E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52881.5</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190497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61834.8</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75E87A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148523.0</w:t>
            </w:r>
          </w:p>
        </w:tc>
      </w:tr>
      <w:tr w:rsidR="00B76F00" w14:paraId="4ADA68EB"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D8DF298"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ACS_PCT_HH_ALONE_ABOVE65_avg</w:t>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9A06D6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A91435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12.7</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1D101F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4.1</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A449A9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4EBB8D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10.6</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21E36F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12.8</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C2E8F8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14.8</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145B91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66.0</w:t>
            </w:r>
          </w:p>
        </w:tc>
      </w:tr>
      <w:tr w:rsidR="00B76F00" w14:paraId="6ED09692"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7F7D6BD"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lastRenderedPageBreak/>
              <w:t>ACS_PCT_AGE_ABOVE65_avg</w:t>
            </w:r>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9F5E28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9014FE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18.8</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26252F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5.7</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1159A9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4D9141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16.0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6E4596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18.8</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14769E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21.7</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BB58C3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49.9</w:t>
            </w:r>
          </w:p>
        </w:tc>
      </w:tr>
      <w:tr w:rsidR="00B76F00" w14:paraId="554DC2E0"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32D4D68"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ACS_PCT_HU_NO_VEH_avg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BFF7E0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393887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6.0</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DE6617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4.6</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A3518B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2014D0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3.8</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6F5538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5.3</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C91FBD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7.3</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7766D5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89.0</w:t>
            </w:r>
          </w:p>
        </w:tc>
      </w:tr>
      <w:tr w:rsidR="00B76F00" w14:paraId="0B6899B9"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339F986"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ACS_PCT_PUBL_TRANSIT_avg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2263D9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016386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0.9</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F7F94A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3.1</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C75A59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85ED8D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9B280E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008305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0.7</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532DD8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59.3</w:t>
            </w:r>
          </w:p>
        </w:tc>
      </w:tr>
      <w:tr w:rsidR="00B76F00" w14:paraId="780C1873"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6DE0B59"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ACS_PCT_CHILD_1FAM_avg</w:t>
            </w:r>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F66379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F6E6E2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28.6</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A85662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11.4</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AAD9E2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199BEF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22.1</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23F364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28.2</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E1174D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34.5</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5EBC476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97.0</w:t>
            </w:r>
          </w:p>
        </w:tc>
      </w:tr>
      <w:tr w:rsidR="00B76F00" w14:paraId="501AC3B2"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312F269"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ACS_PCT_HH_INTERNET_avg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8EA589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154BC4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75.7</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AC69A3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15.5</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017ED3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70F3368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72.8</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D80E9E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79.0</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59A60F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83.5</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E85DA7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97.0</w:t>
            </w:r>
          </w:p>
        </w:tc>
      </w:tr>
      <w:tr w:rsidR="00B76F00" w14:paraId="38A9B704"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DD273E8"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POS_DIST_ED_TRACT_avg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DB568D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384E17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8.0</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BCA83C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11.4</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32D175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3E5667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298681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5.7</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BDE7FD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8.5</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1DC39F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361.0</w:t>
            </w:r>
          </w:p>
        </w:tc>
      </w:tr>
      <w:tr w:rsidR="00B76F00" w14:paraId="2971FDB1"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61DEE3F3"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ACS_PCT_HU_MOBILE_HOME_avg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3EDBD6C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2CAEFD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12.3</w:t>
            </w:r>
          </w:p>
        </w:tc>
        <w:tc>
          <w:tcPr>
            <w:tcW w:w="88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0E603F1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9.6</w:t>
            </w:r>
          </w:p>
        </w:tc>
        <w:tc>
          <w:tcPr>
            <w:tcW w:w="825"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D60EE0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2A97935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4.7</w:t>
            </w:r>
          </w:p>
        </w:tc>
        <w:tc>
          <w:tcPr>
            <w:tcW w:w="81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13FCA84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10.0</w:t>
            </w:r>
          </w:p>
        </w:tc>
        <w:tc>
          <w:tcPr>
            <w:tcW w:w="87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ECFA72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18.0</w:t>
            </w:r>
          </w:p>
        </w:tc>
        <w:tc>
          <w:tcPr>
            <w:tcW w:w="93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5F4D097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56.5</w:t>
            </w:r>
          </w:p>
        </w:tc>
      </w:tr>
      <w:tr w:rsidR="00B76F00" w14:paraId="3903BA3B" w14:textId="77777777">
        <w:trPr>
          <w:trHeight w:val="285"/>
        </w:trPr>
        <w:tc>
          <w:tcPr>
            <w:tcW w:w="30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51E3DC1"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ACS_PCT_DISABLE_avg</w:t>
            </w:r>
            <w:proofErr w:type="spellEnd"/>
          </w:p>
        </w:tc>
        <w:tc>
          <w:tcPr>
            <w:tcW w:w="90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4433CF6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3234</w:t>
            </w:r>
          </w:p>
        </w:tc>
        <w:tc>
          <w:tcPr>
            <w:tcW w:w="109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2A8AEC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15.6</w:t>
            </w:r>
          </w:p>
        </w:tc>
        <w:tc>
          <w:tcPr>
            <w:tcW w:w="88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6C452A7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5.2</w:t>
            </w:r>
          </w:p>
        </w:tc>
        <w:tc>
          <w:tcPr>
            <w:tcW w:w="825"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347BA10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0.0</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05DC61A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12.6</w:t>
            </w:r>
          </w:p>
        </w:tc>
        <w:tc>
          <w:tcPr>
            <w:tcW w:w="81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729A352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15.3</w:t>
            </w:r>
          </w:p>
        </w:tc>
        <w:tc>
          <w:tcPr>
            <w:tcW w:w="87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20F606F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18.6</w:t>
            </w:r>
          </w:p>
        </w:tc>
        <w:tc>
          <w:tcPr>
            <w:tcW w:w="930" w:type="dxa"/>
            <w:tcBorders>
              <w:top w:val="single" w:sz="4" w:space="0" w:color="A5A5A5"/>
              <w:left w:val="single" w:sz="4" w:space="0" w:color="A5A5A5"/>
              <w:bottom w:val="single" w:sz="4" w:space="0" w:color="A5A5A5"/>
              <w:right w:val="single" w:sz="4" w:space="0" w:color="A5A5A5"/>
            </w:tcBorders>
            <w:shd w:val="clear" w:color="auto" w:fill="EDEDED"/>
            <w:vAlign w:val="bottom"/>
          </w:tcPr>
          <w:p w14:paraId="19750313" w14:textId="77777777" w:rsidR="00B76F00" w:rsidRDefault="00000000">
            <w:pPr>
              <w:keepNext/>
              <w:spacing w:after="0" w:line="480" w:lineRule="auto"/>
              <w:jc w:val="right"/>
              <w:rPr>
                <w:rFonts w:ascii="Calibri" w:eastAsia="Calibri" w:hAnsi="Calibri"/>
                <w:color w:val="000000"/>
                <w:sz w:val="16"/>
                <w:szCs w:val="16"/>
              </w:rPr>
            </w:pPr>
            <w:r>
              <w:rPr>
                <w:rFonts w:ascii="Calibri" w:eastAsia="Calibri" w:hAnsi="Calibri"/>
                <w:color w:val="000000"/>
                <w:sz w:val="16"/>
                <w:szCs w:val="16"/>
              </w:rPr>
              <w:t>48.0</w:t>
            </w:r>
          </w:p>
        </w:tc>
      </w:tr>
    </w:tbl>
    <w:p w14:paraId="5F0C4A77"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Table 3_3.1_Descriptive Statistics (Main Summary) - Feature Descriptive Statistics.</w:t>
      </w:r>
    </w:p>
    <w:p w14:paraId="759199AF" w14:textId="77777777" w:rsidR="00B76F00" w:rsidRDefault="00000000">
      <w:pPr>
        <w:pStyle w:val="Heading2"/>
        <w:numPr>
          <w:ilvl w:val="1"/>
          <w:numId w:val="2"/>
        </w:numPr>
        <w:spacing w:line="480" w:lineRule="auto"/>
      </w:pPr>
      <w:r>
        <w:t>Skewness and Kurtosis</w:t>
      </w:r>
    </w:p>
    <w:p w14:paraId="6DC1C256" w14:textId="77777777" w:rsidR="00B76F00" w:rsidRDefault="00000000">
      <w:pPr>
        <w:spacing w:line="480" w:lineRule="auto"/>
      </w:pPr>
      <w:r>
        <w:t>Several predictors exhibit strong skewness and/or kurtosis, indicating potential non-normality and the presence of outliers:</w:t>
      </w:r>
    </w:p>
    <w:p w14:paraId="3D494F82"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ACS_TOT_POP_POV_sum</w:t>
      </w:r>
      <w:proofErr w:type="spellEnd"/>
      <w:r>
        <w:rPr>
          <w:rFonts w:ascii="Times" w:eastAsia="Times" w:hAnsi="Times" w:cs="Times"/>
          <w:color w:val="000000"/>
          <w:szCs w:val="24"/>
        </w:rPr>
        <w:t>: Skew = 13.74, Kurtosis = 314.4</w:t>
      </w:r>
    </w:p>
    <w:p w14:paraId="407C0837"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CEN_POPDENSITY_TRACT_avg</w:t>
      </w:r>
      <w:proofErr w:type="spellEnd"/>
      <w:r>
        <w:rPr>
          <w:rFonts w:ascii="Times" w:eastAsia="Times" w:hAnsi="Times" w:cs="Times"/>
          <w:color w:val="000000"/>
          <w:szCs w:val="24"/>
        </w:rPr>
        <w:t>: Skew = 17.2, Kurtosis = 436.2</w:t>
      </w:r>
    </w:p>
    <w:p w14:paraId="71540596"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POS_DIST_ED_TRACT_avg</w:t>
      </w:r>
      <w:proofErr w:type="spellEnd"/>
      <w:r>
        <w:rPr>
          <w:rFonts w:ascii="Times" w:eastAsia="Times" w:hAnsi="Times" w:cs="Times"/>
          <w:color w:val="000000"/>
          <w:szCs w:val="24"/>
        </w:rPr>
        <w:t>: Skew = 15.3, Kurtosis = 377.6</w:t>
      </w:r>
    </w:p>
    <w:p w14:paraId="3F674301" w14:textId="77777777" w:rsidR="00B76F00" w:rsidRDefault="00000000">
      <w:pPr>
        <w:numPr>
          <w:ilvl w:val="0"/>
          <w:numId w:val="3"/>
        </w:numPr>
        <w:pBdr>
          <w:top w:val="nil"/>
          <w:left w:val="nil"/>
          <w:bottom w:val="nil"/>
          <w:right w:val="nil"/>
          <w:between w:val="nil"/>
        </w:pBdr>
        <w:spacing w:line="480" w:lineRule="auto"/>
      </w:pPr>
      <w:proofErr w:type="spellStart"/>
      <w:r>
        <w:rPr>
          <w:rFonts w:ascii="Times" w:eastAsia="Times" w:hAnsi="Times" w:cs="Times"/>
          <w:color w:val="000000"/>
          <w:szCs w:val="24"/>
        </w:rPr>
        <w:t>ACS_PCT_PUBL_TRANSIT_avg</w:t>
      </w:r>
      <w:proofErr w:type="spellEnd"/>
      <w:r>
        <w:rPr>
          <w:rFonts w:ascii="Times" w:eastAsia="Times" w:hAnsi="Times" w:cs="Times"/>
          <w:color w:val="000000"/>
          <w:szCs w:val="24"/>
        </w:rPr>
        <w:t>: Skew = 11.1, Kurtosis = 162.0</w:t>
      </w:r>
    </w:p>
    <w:p w14:paraId="77824C69" w14:textId="77777777" w:rsidR="00B76F00" w:rsidRDefault="00000000">
      <w:pPr>
        <w:spacing w:line="480" w:lineRule="auto"/>
      </w:pPr>
      <w:r>
        <w:t xml:space="preserve">These variables may benefit from </w:t>
      </w:r>
      <w:commentRangeStart w:id="33"/>
      <w:r>
        <w:t>log or cube root transformation in future modeling phases</w:t>
      </w:r>
      <w:commentRangeEnd w:id="33"/>
      <w:r w:rsidR="00037B7A">
        <w:rPr>
          <w:rStyle w:val="CommentReference"/>
          <w:rFonts w:ascii="Calibri" w:eastAsia="Calibri" w:hAnsi="Calibri" w:cs="Arial"/>
        </w:rPr>
        <w:commentReference w:id="33"/>
      </w:r>
      <w:r>
        <w:t>. However, some degree of skew is expected in public health datasets due to rural divides.</w:t>
      </w:r>
    </w:p>
    <w:p w14:paraId="5CBA4A2F" w14:textId="77777777" w:rsidR="00B76F00" w:rsidRDefault="00000000">
      <w:pPr>
        <w:spacing w:line="480" w:lineRule="auto"/>
      </w:pPr>
      <w:r>
        <w:t>The following table presents the skewness and kurtosis values for the features in our dataset. These statistics provide insights into the shape and tail behavior of each feature's distribution:</w:t>
      </w:r>
    </w:p>
    <w:tbl>
      <w:tblPr>
        <w:tblStyle w:val="a2"/>
        <w:tblW w:w="6000" w:type="dxa"/>
        <w:tblLayout w:type="fixed"/>
        <w:tblLook w:val="0400" w:firstRow="0" w:lastRow="0" w:firstColumn="0" w:lastColumn="0" w:noHBand="0" w:noVBand="1"/>
      </w:tblPr>
      <w:tblGrid>
        <w:gridCol w:w="3720"/>
        <w:gridCol w:w="1220"/>
        <w:gridCol w:w="1060"/>
      </w:tblGrid>
      <w:tr w:rsidR="00B76F00" w14:paraId="78E33DB1" w14:textId="77777777">
        <w:trPr>
          <w:trHeight w:val="285"/>
        </w:trPr>
        <w:tc>
          <w:tcPr>
            <w:tcW w:w="3720" w:type="dxa"/>
            <w:tcBorders>
              <w:top w:val="single" w:sz="4" w:space="0" w:color="000000"/>
              <w:left w:val="single" w:sz="4" w:space="0" w:color="000000"/>
              <w:bottom w:val="single" w:sz="8" w:space="0" w:color="000000"/>
              <w:right w:val="single" w:sz="4" w:space="0" w:color="000000"/>
            </w:tcBorders>
            <w:shd w:val="clear" w:color="auto" w:fill="auto"/>
            <w:vAlign w:val="bottom"/>
          </w:tcPr>
          <w:p w14:paraId="71BCD872"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Features</w:t>
            </w:r>
          </w:p>
        </w:tc>
        <w:tc>
          <w:tcPr>
            <w:tcW w:w="1220" w:type="dxa"/>
            <w:tcBorders>
              <w:top w:val="single" w:sz="4" w:space="0" w:color="000000"/>
              <w:left w:val="single" w:sz="4" w:space="0" w:color="000000"/>
              <w:bottom w:val="single" w:sz="8" w:space="0" w:color="000000"/>
              <w:right w:val="single" w:sz="4" w:space="0" w:color="000000"/>
            </w:tcBorders>
            <w:shd w:val="clear" w:color="auto" w:fill="auto"/>
            <w:vAlign w:val="bottom"/>
          </w:tcPr>
          <w:p w14:paraId="74C8726A"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skewness</w:t>
            </w:r>
          </w:p>
        </w:tc>
        <w:tc>
          <w:tcPr>
            <w:tcW w:w="1060" w:type="dxa"/>
            <w:tcBorders>
              <w:top w:val="single" w:sz="4" w:space="0" w:color="000000"/>
              <w:left w:val="single" w:sz="4" w:space="0" w:color="000000"/>
              <w:bottom w:val="single" w:sz="8" w:space="0" w:color="000000"/>
              <w:right w:val="single" w:sz="4" w:space="0" w:color="000000"/>
            </w:tcBorders>
            <w:shd w:val="clear" w:color="auto" w:fill="auto"/>
            <w:vAlign w:val="bottom"/>
          </w:tcPr>
          <w:p w14:paraId="48DA4704" w14:textId="77777777" w:rsidR="00B76F00" w:rsidRDefault="00000000">
            <w:pPr>
              <w:spacing w:after="0" w:line="480" w:lineRule="auto"/>
              <w:rPr>
                <w:rFonts w:ascii="Calibri" w:eastAsia="Calibri" w:hAnsi="Calibri"/>
                <w:b/>
                <w:color w:val="000000"/>
                <w:sz w:val="16"/>
                <w:szCs w:val="16"/>
              </w:rPr>
            </w:pPr>
            <w:r>
              <w:rPr>
                <w:rFonts w:ascii="Calibri" w:eastAsia="Calibri" w:hAnsi="Calibri"/>
                <w:b/>
                <w:color w:val="000000"/>
                <w:sz w:val="16"/>
                <w:szCs w:val="16"/>
              </w:rPr>
              <w:t>kurtosis</w:t>
            </w:r>
          </w:p>
        </w:tc>
      </w:tr>
      <w:tr w:rsidR="00B76F00" w14:paraId="01C39BFB"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0C295F4" w14:textId="77777777" w:rsidR="00B76F00" w:rsidRDefault="00000000">
            <w:pPr>
              <w:spacing w:after="0" w:line="480" w:lineRule="auto"/>
              <w:rPr>
                <w:rFonts w:ascii="Calibri" w:eastAsia="Calibri" w:hAnsi="Calibri"/>
                <w:color w:val="000000"/>
                <w:sz w:val="16"/>
                <w:szCs w:val="16"/>
              </w:rPr>
            </w:pPr>
            <w:commentRangeStart w:id="34"/>
            <w:r>
              <w:rPr>
                <w:rFonts w:ascii="Calibri" w:eastAsia="Calibri" w:hAnsi="Calibri"/>
                <w:color w:val="000000"/>
                <w:sz w:val="16"/>
                <w:szCs w:val="16"/>
              </w:rPr>
              <w:t>COUNTYFIPS</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3FF85A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0.17</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CB6897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-0.61</w:t>
            </w:r>
            <w:commentRangeEnd w:id="34"/>
            <w:r w:rsidR="00037B7A">
              <w:rPr>
                <w:rStyle w:val="CommentReference"/>
                <w:rFonts w:ascii="Calibri" w:eastAsia="Calibri" w:hAnsi="Calibri" w:cs="Arial"/>
              </w:rPr>
              <w:commentReference w:id="34"/>
            </w:r>
          </w:p>
        </w:tc>
      </w:tr>
      <w:tr w:rsidR="00B76F00" w14:paraId="326ED3B6"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439D43"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lastRenderedPageBreak/>
              <w:t>BED_UTIL_RATIO</w:t>
            </w:r>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F4EC3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0.13</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16881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-0.44</w:t>
            </w:r>
          </w:p>
        </w:tc>
      </w:tr>
      <w:tr w:rsidR="00B76F00" w14:paraId="7BEE0C01"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0BCB74B"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IS_METRO_MICRO</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2D0B1B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-0.55</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B3E311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-1.70</w:t>
            </w:r>
          </w:p>
        </w:tc>
      </w:tr>
      <w:tr w:rsidR="00B76F00" w14:paraId="7A88CD71"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4F7B98"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ACS_PCT_RENTER_HU_avg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45726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0.30</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41A5F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2.21</w:t>
            </w:r>
          </w:p>
        </w:tc>
      </w:tr>
      <w:tr w:rsidR="00B76F00" w14:paraId="0B3E5D20"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D3E6AA6"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POS_DIST_MEDSURG_ICU_TRACT_avg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E8E533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11.04</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51B815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215.93</w:t>
            </w:r>
          </w:p>
        </w:tc>
      </w:tr>
      <w:tr w:rsidR="00B76F00" w14:paraId="412B6A57"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8738AA"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ACS_PCT_RENTER_HU_COST_50PCT_avg</w:t>
            </w:r>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95B9C2"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0.21</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0425D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2.48</w:t>
            </w:r>
          </w:p>
        </w:tc>
      </w:tr>
      <w:tr w:rsidR="00B76F00" w14:paraId="4EABF761"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99B53E9"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ACS_PCT_RENTER_HU_COST_30PCT_avg</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6EEF65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-0.95</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86D92F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2.54</w:t>
            </w:r>
          </w:p>
        </w:tc>
      </w:tr>
      <w:tr w:rsidR="00B76F00" w14:paraId="66A99DC0"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3E226D"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ACS_TOT_POP_POV_sum</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BB6F7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13.74</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AEEC3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314.35</w:t>
            </w:r>
          </w:p>
        </w:tc>
      </w:tr>
      <w:tr w:rsidR="00B76F00" w14:paraId="37DDFE96"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415B46E"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ACS_PCT_OWNER_HU_COST_30PCT_avg</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FB7A619"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-0.22</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36BC12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2.15</w:t>
            </w:r>
          </w:p>
        </w:tc>
      </w:tr>
      <w:tr w:rsidR="00B76F00" w14:paraId="7CEA54B7"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7C9F46"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CEN_POPDENSITY_TRACT_avg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F7380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17.23</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2CC76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436.21</w:t>
            </w:r>
          </w:p>
        </w:tc>
      </w:tr>
      <w:tr w:rsidR="00B76F00" w14:paraId="61F47DAC"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4C0E751"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CEN_AREALAND_SQM_TRACT_avg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776EB6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17.11</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83204F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367.58</w:t>
            </w:r>
          </w:p>
        </w:tc>
      </w:tr>
      <w:tr w:rsidR="00B76F00" w14:paraId="3FE55D3F"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860D71"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ACS_MEDIAN_HH_INC_sum</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BE9FB6"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0.28</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01E61B"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3.51</w:t>
            </w:r>
          </w:p>
        </w:tc>
      </w:tr>
      <w:tr w:rsidR="00B76F00" w14:paraId="3613F7E4"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D36FFA5"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ACS_PCT_HH_ALONE_ABOVE65_avg</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1FA3AE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0.51</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7B28138"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11.21</w:t>
            </w:r>
          </w:p>
        </w:tc>
      </w:tr>
      <w:tr w:rsidR="00B76F00" w14:paraId="11222A5A"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719C8A9"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ACS_PCT_AGE_ABOVE65_avg</w:t>
            </w:r>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33C54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-0.35</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23EC04"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2.96</w:t>
            </w:r>
          </w:p>
        </w:tc>
      </w:tr>
      <w:tr w:rsidR="00B76F00" w14:paraId="3FAC9193"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6BF6A74"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ACS_PCT_HU_NO_VEH_avg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863C0FA"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6.70</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5EF12B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84.15</w:t>
            </w:r>
          </w:p>
        </w:tc>
      </w:tr>
      <w:tr w:rsidR="00B76F00" w14:paraId="4A918BEF"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59919D"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ACS_PCT_PUBL_TRANSIT_avg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340C6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11.09</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CB9EA3"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162.00</w:t>
            </w:r>
          </w:p>
        </w:tc>
      </w:tr>
      <w:tr w:rsidR="00B76F00" w14:paraId="24EF6009"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CB23CEB" w14:textId="77777777" w:rsidR="00B76F00" w:rsidRDefault="00000000">
            <w:pPr>
              <w:spacing w:after="0" w:line="480" w:lineRule="auto"/>
              <w:rPr>
                <w:rFonts w:ascii="Calibri" w:eastAsia="Calibri" w:hAnsi="Calibri"/>
                <w:color w:val="000000"/>
                <w:sz w:val="16"/>
                <w:szCs w:val="16"/>
              </w:rPr>
            </w:pPr>
            <w:r>
              <w:rPr>
                <w:rFonts w:ascii="Calibri" w:eastAsia="Calibri" w:hAnsi="Calibri"/>
                <w:color w:val="000000"/>
                <w:sz w:val="16"/>
                <w:szCs w:val="16"/>
              </w:rPr>
              <w:t>ACS_PCT_CHILD_1FAM_avg</w:t>
            </w:r>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CD7EF31"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0.34</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3001340"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1.88</w:t>
            </w:r>
          </w:p>
        </w:tc>
      </w:tr>
      <w:tr w:rsidR="00B76F00" w14:paraId="0925A798"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43EE52"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ACS_PCT_HH_INTERNET_avg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1A8A57"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-3.36</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3A218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13.64</w:t>
            </w:r>
          </w:p>
        </w:tc>
      </w:tr>
      <w:tr w:rsidR="00B76F00" w14:paraId="1A5AB976"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49B1A62"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POS_DIST_ED_TRACT_avg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D4FE2DD"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15.35</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CBF1A25"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377.57</w:t>
            </w:r>
          </w:p>
        </w:tc>
      </w:tr>
      <w:tr w:rsidR="00B76F00" w14:paraId="300D339F"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89AA4D"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ACS_PCT_HU_MOBILE_HOME_avg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571BEC"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0.99</w:t>
            </w:r>
          </w:p>
        </w:tc>
        <w:tc>
          <w:tcPr>
            <w:tcW w:w="10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1D6FF4F"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0.73</w:t>
            </w:r>
          </w:p>
        </w:tc>
      </w:tr>
      <w:tr w:rsidR="00B76F00" w14:paraId="14DCA1AE" w14:textId="77777777">
        <w:trPr>
          <w:trHeight w:val="285"/>
        </w:trPr>
        <w:tc>
          <w:tcPr>
            <w:tcW w:w="37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5821DE7" w14:textId="77777777" w:rsidR="00B76F00" w:rsidRDefault="00000000">
            <w:pPr>
              <w:spacing w:after="0" w:line="480" w:lineRule="auto"/>
              <w:rPr>
                <w:rFonts w:ascii="Calibri" w:eastAsia="Calibri" w:hAnsi="Calibri"/>
                <w:color w:val="000000"/>
                <w:sz w:val="16"/>
                <w:szCs w:val="16"/>
              </w:rPr>
            </w:pPr>
            <w:proofErr w:type="spellStart"/>
            <w:r>
              <w:rPr>
                <w:rFonts w:ascii="Calibri" w:eastAsia="Calibri" w:hAnsi="Calibri"/>
                <w:color w:val="000000"/>
                <w:sz w:val="16"/>
                <w:szCs w:val="16"/>
              </w:rPr>
              <w:t>ACS_PCT_DISABLE_avg</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BC1E7CE" w14:textId="77777777" w:rsidR="00B76F00" w:rsidRDefault="00000000">
            <w:pPr>
              <w:spacing w:after="0" w:line="480" w:lineRule="auto"/>
              <w:jc w:val="right"/>
              <w:rPr>
                <w:rFonts w:ascii="Calibri" w:eastAsia="Calibri" w:hAnsi="Calibri"/>
                <w:color w:val="000000"/>
                <w:sz w:val="16"/>
                <w:szCs w:val="16"/>
              </w:rPr>
            </w:pPr>
            <w:r>
              <w:rPr>
                <w:rFonts w:ascii="Calibri" w:eastAsia="Calibri" w:hAnsi="Calibri"/>
                <w:color w:val="000000"/>
                <w:sz w:val="16"/>
                <w:szCs w:val="16"/>
              </w:rPr>
              <w:t>-0.10</w:t>
            </w:r>
          </w:p>
        </w:tc>
        <w:tc>
          <w:tcPr>
            <w:tcW w:w="10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8E6AF38" w14:textId="77777777" w:rsidR="00B76F00" w:rsidRDefault="00000000">
            <w:pPr>
              <w:keepNext/>
              <w:spacing w:after="0" w:line="480" w:lineRule="auto"/>
              <w:jc w:val="right"/>
              <w:rPr>
                <w:rFonts w:ascii="Calibri" w:eastAsia="Calibri" w:hAnsi="Calibri"/>
                <w:color w:val="000000"/>
                <w:sz w:val="16"/>
                <w:szCs w:val="16"/>
              </w:rPr>
            </w:pPr>
            <w:r>
              <w:rPr>
                <w:rFonts w:ascii="Calibri" w:eastAsia="Calibri" w:hAnsi="Calibri"/>
                <w:color w:val="000000"/>
                <w:sz w:val="16"/>
                <w:szCs w:val="16"/>
              </w:rPr>
              <w:t>1.89</w:t>
            </w:r>
          </w:p>
        </w:tc>
      </w:tr>
    </w:tbl>
    <w:p w14:paraId="6F335BBC"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Table 4_3.2 Skewness and Kurtosis - Shape of Distribution Metrics.</w:t>
      </w:r>
    </w:p>
    <w:p w14:paraId="20533F19" w14:textId="77777777" w:rsidR="00B76F00" w:rsidRDefault="00000000">
      <w:pPr>
        <w:pStyle w:val="Heading2"/>
        <w:numPr>
          <w:ilvl w:val="1"/>
          <w:numId w:val="2"/>
        </w:numPr>
        <w:spacing w:line="480" w:lineRule="auto"/>
      </w:pPr>
      <w:r>
        <w:t>Categorical Distributions</w:t>
      </w:r>
    </w:p>
    <w:p w14:paraId="34A8690A" w14:textId="77777777" w:rsidR="00B76F00" w:rsidRDefault="00000000">
      <w:pPr>
        <w:spacing w:line="480" w:lineRule="auto"/>
      </w:pPr>
      <w:r>
        <w:t xml:space="preserve">STATE includes 56 unique values, with </w:t>
      </w:r>
      <w:commentRangeStart w:id="35"/>
      <w:commentRangeStart w:id="36"/>
      <w:r>
        <w:t>Texas (n = 254), Georgia (n = 159), and Virginia (n = 133)</w:t>
      </w:r>
      <w:commentRangeEnd w:id="35"/>
      <w:r w:rsidR="003A113E">
        <w:rPr>
          <w:rStyle w:val="CommentReference"/>
          <w:rFonts w:ascii="Calibri" w:eastAsia="Calibri" w:hAnsi="Calibri" w:cs="Arial"/>
        </w:rPr>
        <w:commentReference w:id="35"/>
      </w:r>
      <w:commentRangeEnd w:id="36"/>
      <w:r w:rsidR="003A113E">
        <w:rPr>
          <w:rStyle w:val="CommentReference"/>
          <w:rFonts w:ascii="Calibri" w:eastAsia="Calibri" w:hAnsi="Calibri" w:cs="Arial"/>
        </w:rPr>
        <w:commentReference w:id="36"/>
      </w:r>
      <w:r>
        <w:t xml:space="preserve"> being the most represented. REGION values are distributed as follows:</w:t>
      </w:r>
    </w:p>
    <w:p w14:paraId="3BD27EFF"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South: 1,422 counties</w:t>
      </w:r>
    </w:p>
    <w:p w14:paraId="155ED8BA"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Midwest: 1,055 counties</w:t>
      </w:r>
    </w:p>
    <w:p w14:paraId="72AD141C"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West: 449 counties</w:t>
      </w:r>
    </w:p>
    <w:p w14:paraId="74E96D61"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Northeast: 217 counties</w:t>
      </w:r>
    </w:p>
    <w:p w14:paraId="3A162224"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lastRenderedPageBreak/>
        <w:t>Missing: 96 counties</w:t>
      </w:r>
    </w:p>
    <w:p w14:paraId="7E289B50" w14:textId="77777777" w:rsidR="00B76F00" w:rsidRDefault="00000000">
      <w:pPr>
        <w:spacing w:line="480" w:lineRule="auto"/>
      </w:pPr>
      <w:r>
        <w:t xml:space="preserve">These distributions confirm the geographic diversity of the dataset, reinforcing the need for regional variables in modeling and </w:t>
      </w:r>
      <w:commentRangeStart w:id="37"/>
      <w:r>
        <w:t>interpretation</w:t>
      </w:r>
      <w:commentRangeEnd w:id="37"/>
      <w:r w:rsidR="003A113E">
        <w:rPr>
          <w:rStyle w:val="CommentReference"/>
          <w:rFonts w:ascii="Calibri" w:eastAsia="Calibri" w:hAnsi="Calibri" w:cs="Arial"/>
        </w:rPr>
        <w:commentReference w:id="37"/>
      </w:r>
      <w:r>
        <w:t>.</w:t>
      </w:r>
    </w:p>
    <w:p w14:paraId="76DB3CE7" w14:textId="77777777" w:rsidR="00B76F00" w:rsidRDefault="00000000">
      <w:pPr>
        <w:pStyle w:val="Heading1"/>
        <w:numPr>
          <w:ilvl w:val="0"/>
          <w:numId w:val="2"/>
        </w:numPr>
        <w:spacing w:line="480" w:lineRule="auto"/>
      </w:pPr>
      <w:r>
        <w:t>Visual Interpretation of Trends</w:t>
      </w:r>
    </w:p>
    <w:p w14:paraId="53BC58E3" w14:textId="77777777" w:rsidR="00B76F00" w:rsidRDefault="00000000">
      <w:pPr>
        <w:pStyle w:val="Heading2"/>
        <w:numPr>
          <w:ilvl w:val="1"/>
          <w:numId w:val="2"/>
        </w:numPr>
        <w:spacing w:line="480" w:lineRule="auto"/>
      </w:pPr>
      <w:r>
        <w:t>Histogram of BED_UTIL_RATIO</w:t>
      </w:r>
    </w:p>
    <w:p w14:paraId="7BAAD6C0" w14:textId="77777777" w:rsidR="00B76F00" w:rsidRDefault="00000000">
      <w:pPr>
        <w:spacing w:line="480" w:lineRule="auto"/>
      </w:pPr>
      <w:r>
        <w:t xml:space="preserve">This histogram shows a near-normal distribution with a </w:t>
      </w:r>
      <w:commentRangeStart w:id="38"/>
      <w:r>
        <w:t>slight right skew</w:t>
      </w:r>
      <w:commentRangeEnd w:id="38"/>
      <w:r w:rsidR="00B92D63">
        <w:rPr>
          <w:rStyle w:val="CommentReference"/>
          <w:rFonts w:ascii="Calibri" w:eastAsia="Calibri" w:hAnsi="Calibri" w:cs="Arial"/>
        </w:rPr>
        <w:commentReference w:id="38"/>
      </w:r>
      <w:r>
        <w:t>. Most counties cluster between 0.2 and 0.5, with fewer outliers beyond 0.6. The mean and median both hover around 0.34. This supports our decision to use this variable as a continuous target.</w:t>
      </w:r>
    </w:p>
    <w:p w14:paraId="63FD7F3B" w14:textId="77777777" w:rsidR="00B76F00" w:rsidRDefault="00000000">
      <w:pPr>
        <w:keepNext/>
        <w:spacing w:line="480" w:lineRule="auto"/>
      </w:pPr>
      <w:r>
        <w:rPr>
          <w:rFonts w:ascii="Arial" w:hAnsi="Arial" w:cs="Arial"/>
          <w:b/>
          <w:color w:val="000000"/>
          <w:sz w:val="22"/>
          <w:szCs w:val="22"/>
        </w:rPr>
        <w:t xml:space="preserve"> </w:t>
      </w:r>
      <w:r>
        <w:rPr>
          <w:rFonts w:ascii="Arial" w:hAnsi="Arial" w:cs="Arial"/>
          <w:b/>
          <w:noProof/>
          <w:color w:val="000000"/>
          <w:sz w:val="22"/>
          <w:szCs w:val="22"/>
        </w:rPr>
        <w:drawing>
          <wp:inline distT="0" distB="0" distL="0" distR="0" wp14:anchorId="69B1DBF4" wp14:editId="67500145">
            <wp:extent cx="5943600" cy="3686175"/>
            <wp:effectExtent l="0" t="0" r="0" b="0"/>
            <wp:docPr id="21051519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686175"/>
                    </a:xfrm>
                    <a:prstGeom prst="rect">
                      <a:avLst/>
                    </a:prstGeom>
                    <a:ln/>
                  </pic:spPr>
                </pic:pic>
              </a:graphicData>
            </a:graphic>
          </wp:inline>
        </w:drawing>
      </w:r>
    </w:p>
    <w:p w14:paraId="0F06E177"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1_4.1 Histogram of BED_UTIL_RATIO – Distribution of Hospital Bed Utilization Ratio.</w:t>
      </w:r>
    </w:p>
    <w:p w14:paraId="16043C58" w14:textId="77777777" w:rsidR="00B76F00" w:rsidRDefault="00000000">
      <w:pPr>
        <w:pStyle w:val="Heading2"/>
        <w:numPr>
          <w:ilvl w:val="1"/>
          <w:numId w:val="2"/>
        </w:numPr>
        <w:spacing w:line="480" w:lineRule="auto"/>
      </w:pPr>
      <w:r>
        <w:lastRenderedPageBreak/>
        <w:t>Boxplot by REGION</w:t>
      </w:r>
    </w:p>
    <w:p w14:paraId="3B8BB298" w14:textId="77777777" w:rsidR="00B76F00" w:rsidRDefault="00000000">
      <w:pPr>
        <w:spacing w:line="480" w:lineRule="auto"/>
      </w:pPr>
      <w:r>
        <w:t>The following Boxplots reveal regional disparities. The South shows a wider spread and more high-end outliers, while the Midwest has more centralized utilization. The visible differences in the distribution of bed utilization across regions strongly suggest that REGION is a significant factor influencing bed utilization. Therefore, retaining this feature for stratification in further analysis or modeling would be important to account for these regional variations.</w:t>
      </w:r>
    </w:p>
    <w:p w14:paraId="794F34A7" w14:textId="77777777" w:rsidR="00B76F00" w:rsidRDefault="00000000">
      <w:pPr>
        <w:spacing w:line="480" w:lineRule="auto"/>
      </w:pPr>
      <w:commentRangeStart w:id="39"/>
      <w:r>
        <w:rPr>
          <w:noProof/>
        </w:rPr>
        <w:drawing>
          <wp:inline distT="0" distB="0" distL="0" distR="0" wp14:anchorId="034DA7E9" wp14:editId="552F4213">
            <wp:extent cx="5944235" cy="3535680"/>
            <wp:effectExtent l="0" t="0" r="0" b="0"/>
            <wp:docPr id="21051519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4235" cy="3535680"/>
                    </a:xfrm>
                    <a:prstGeom prst="rect">
                      <a:avLst/>
                    </a:prstGeom>
                    <a:ln/>
                  </pic:spPr>
                </pic:pic>
              </a:graphicData>
            </a:graphic>
          </wp:inline>
        </w:drawing>
      </w:r>
      <w:commentRangeEnd w:id="39"/>
      <w:r w:rsidR="00B92D63">
        <w:rPr>
          <w:rStyle w:val="CommentReference"/>
          <w:rFonts w:ascii="Calibri" w:eastAsia="Calibri" w:hAnsi="Calibri" w:cs="Arial"/>
        </w:rPr>
        <w:commentReference w:id="39"/>
      </w:r>
    </w:p>
    <w:p w14:paraId="6EA3D6C9"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2_4.2 Boxplot by REGION - Bed Utilization by Region.</w:t>
      </w:r>
    </w:p>
    <w:p w14:paraId="1E73E16C" w14:textId="77777777" w:rsidR="00B76F00" w:rsidRDefault="00000000">
      <w:pPr>
        <w:pStyle w:val="Heading2"/>
        <w:numPr>
          <w:ilvl w:val="1"/>
          <w:numId w:val="2"/>
        </w:numPr>
        <w:spacing w:line="480" w:lineRule="auto"/>
      </w:pPr>
      <w:r>
        <w:t>Bar Chart: Average Distance to Health Facilities by Region</w:t>
      </w:r>
    </w:p>
    <w:p w14:paraId="5E9B9E36" w14:textId="77777777" w:rsidR="00B76F00" w:rsidRDefault="00000000">
      <w:pPr>
        <w:spacing w:line="480" w:lineRule="auto"/>
      </w:pPr>
      <w:r>
        <w:t xml:space="preserve">The following Bar Chart plot reveals regional disparities in geographic access to healthcare. The West region exhibits the greatest average distances to both EDs and ICU facilities, </w:t>
      </w:r>
      <w:r>
        <w:lastRenderedPageBreak/>
        <w:t>followed by the South while the Northeast and Midwest show notably shorter distances. These patterns highlight the structural disadvantage faced by rural or sparsely populated areas, where hospitals and trauma facilities are less densely distributed. Such distance-related barriers can lead to delays in care, which may partially explain higher hospital bed utilization in regions with longer travel times. These findings support the inclusion of proximity features as predictive variables in future modeling.</w:t>
      </w:r>
    </w:p>
    <w:p w14:paraId="13115D61" w14:textId="77777777" w:rsidR="00B76F00" w:rsidRDefault="00000000">
      <w:pPr>
        <w:keepNext/>
        <w:spacing w:line="480" w:lineRule="auto"/>
      </w:pPr>
      <w:commentRangeStart w:id="40"/>
      <w:r>
        <w:rPr>
          <w:rFonts w:ascii="Arial" w:hAnsi="Arial" w:cs="Arial"/>
          <w:b/>
          <w:noProof/>
          <w:color w:val="000000"/>
          <w:sz w:val="22"/>
          <w:szCs w:val="22"/>
        </w:rPr>
        <w:drawing>
          <wp:inline distT="0" distB="0" distL="0" distR="0" wp14:anchorId="1106C819" wp14:editId="4C370E7E">
            <wp:extent cx="5943600" cy="2943225"/>
            <wp:effectExtent l="0" t="0" r="0" b="0"/>
            <wp:docPr id="21051519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943225"/>
                    </a:xfrm>
                    <a:prstGeom prst="rect">
                      <a:avLst/>
                    </a:prstGeom>
                    <a:ln/>
                  </pic:spPr>
                </pic:pic>
              </a:graphicData>
            </a:graphic>
          </wp:inline>
        </w:drawing>
      </w:r>
      <w:commentRangeEnd w:id="40"/>
      <w:r w:rsidR="00B92D63">
        <w:rPr>
          <w:rStyle w:val="CommentReference"/>
          <w:rFonts w:ascii="Calibri" w:eastAsia="Calibri" w:hAnsi="Calibri" w:cs="Arial"/>
        </w:rPr>
        <w:commentReference w:id="40"/>
      </w:r>
    </w:p>
    <w:p w14:paraId="1C380AF6"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3_4.3 Bar Chart: Average Distance to Health Facilities by Region.</w:t>
      </w:r>
    </w:p>
    <w:p w14:paraId="2D09461A" w14:textId="77777777" w:rsidR="00B76F00" w:rsidRDefault="00000000">
      <w:pPr>
        <w:pStyle w:val="Heading2"/>
        <w:numPr>
          <w:ilvl w:val="1"/>
          <w:numId w:val="2"/>
        </w:numPr>
        <w:spacing w:line="480" w:lineRule="auto"/>
      </w:pPr>
      <w:r>
        <w:t>Pairwise Relationship of Vulnerability Indicators</w:t>
      </w:r>
    </w:p>
    <w:p w14:paraId="57D318E7" w14:textId="77777777" w:rsidR="00B76F00" w:rsidRDefault="00000000">
      <w:pPr>
        <w:spacing w:line="480" w:lineRule="auto"/>
      </w:pPr>
      <w:r>
        <w:t>A pairwise scatterplot matrix as seen in figure 4, was generated to explore relationships between three vulnerability-related predictors:</w:t>
      </w:r>
    </w:p>
    <w:p w14:paraId="586F3E5E" w14:textId="77777777" w:rsidR="00B76F00" w:rsidRDefault="00000000">
      <w:pPr>
        <w:numPr>
          <w:ilvl w:val="0"/>
          <w:numId w:val="4"/>
        </w:numPr>
        <w:pBdr>
          <w:top w:val="nil"/>
          <w:left w:val="nil"/>
          <w:bottom w:val="nil"/>
          <w:right w:val="nil"/>
          <w:between w:val="nil"/>
        </w:pBdr>
        <w:spacing w:after="0" w:line="480" w:lineRule="auto"/>
      </w:pPr>
      <w:proofErr w:type="spellStart"/>
      <w:r>
        <w:rPr>
          <w:rFonts w:ascii="Times" w:eastAsia="Times" w:hAnsi="Times" w:cs="Times"/>
          <w:color w:val="000000"/>
          <w:szCs w:val="24"/>
        </w:rPr>
        <w:t>ACS_PCT_UNINSURED_avg</w:t>
      </w:r>
      <w:proofErr w:type="spellEnd"/>
      <w:r>
        <w:rPr>
          <w:rFonts w:ascii="Times" w:eastAsia="Times" w:hAnsi="Times" w:cs="Times"/>
          <w:color w:val="000000"/>
          <w:szCs w:val="24"/>
        </w:rPr>
        <w:t xml:space="preserve"> (percentage of uninsured individuals)</w:t>
      </w:r>
    </w:p>
    <w:p w14:paraId="3EB87DEE" w14:textId="77777777" w:rsidR="00B76F00" w:rsidRDefault="00000000">
      <w:pPr>
        <w:numPr>
          <w:ilvl w:val="0"/>
          <w:numId w:val="4"/>
        </w:numPr>
        <w:pBdr>
          <w:top w:val="nil"/>
          <w:left w:val="nil"/>
          <w:bottom w:val="nil"/>
          <w:right w:val="nil"/>
          <w:between w:val="nil"/>
        </w:pBdr>
        <w:spacing w:after="0" w:line="480" w:lineRule="auto"/>
      </w:pPr>
      <w:proofErr w:type="spellStart"/>
      <w:r>
        <w:rPr>
          <w:rFonts w:ascii="Times" w:eastAsia="Times" w:hAnsi="Times" w:cs="Times"/>
          <w:color w:val="000000"/>
          <w:szCs w:val="24"/>
        </w:rPr>
        <w:t>ACS_PCT_DISABLE_avg</w:t>
      </w:r>
      <w:proofErr w:type="spellEnd"/>
      <w:r>
        <w:rPr>
          <w:rFonts w:ascii="Times" w:eastAsia="Times" w:hAnsi="Times" w:cs="Times"/>
          <w:color w:val="000000"/>
          <w:szCs w:val="24"/>
        </w:rPr>
        <w:t xml:space="preserve"> (percentage of individuals with disabilities)</w:t>
      </w:r>
    </w:p>
    <w:p w14:paraId="46C3EEE0" w14:textId="77777777" w:rsidR="00B76F00" w:rsidRDefault="00000000">
      <w:pPr>
        <w:numPr>
          <w:ilvl w:val="0"/>
          <w:numId w:val="4"/>
        </w:numPr>
        <w:pBdr>
          <w:top w:val="nil"/>
          <w:left w:val="nil"/>
          <w:bottom w:val="nil"/>
          <w:right w:val="nil"/>
          <w:between w:val="nil"/>
        </w:pBdr>
        <w:spacing w:line="480" w:lineRule="auto"/>
      </w:pPr>
      <w:r>
        <w:rPr>
          <w:rFonts w:ascii="Times" w:eastAsia="Times" w:hAnsi="Times" w:cs="Times"/>
          <w:color w:val="000000"/>
          <w:szCs w:val="24"/>
        </w:rPr>
        <w:t>ACS_PCT_AGE_ABOVE65_avg (percentage of population aged 65 and over)</w:t>
      </w:r>
    </w:p>
    <w:p w14:paraId="65AFD1ED" w14:textId="77777777" w:rsidR="00B76F00" w:rsidRDefault="00000000">
      <w:pPr>
        <w:spacing w:line="480" w:lineRule="auto"/>
      </w:pPr>
      <w:r>
        <w:lastRenderedPageBreak/>
        <w:t>This visualization helps reveal potential interactions and collinearity:</w:t>
      </w:r>
    </w:p>
    <w:p w14:paraId="25156709"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The strong positive correlation between age and disability confirms that older populations are more likely to have health conditions, aligning with theoretical expectations.</w:t>
      </w:r>
    </w:p>
    <w:p w14:paraId="411E9A5D"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t>The uninsured rate is weakly negatively correlated with both age and disability.</w:t>
      </w:r>
    </w:p>
    <w:p w14:paraId="4E14B04F" w14:textId="77777777" w:rsidR="00B76F00" w:rsidRDefault="00000000">
      <w:pPr>
        <w:spacing w:line="480" w:lineRule="auto"/>
      </w:pPr>
      <w:r>
        <w:t>All three variables are right-skewed, consistent with previous descriptive statistics.</w:t>
      </w:r>
    </w:p>
    <w:p w14:paraId="0ABCAE54" w14:textId="77777777" w:rsidR="00B76F00" w:rsidRDefault="00000000">
      <w:pPr>
        <w:spacing w:line="480" w:lineRule="auto"/>
      </w:pPr>
      <w:r>
        <w:t>These findings validate the inclusion of these features in modeling efforts while also supporting the use of multicollinearity checks (e.g., VIF) to monitor shared variance.</w:t>
      </w:r>
    </w:p>
    <w:p w14:paraId="03788803" w14:textId="77777777" w:rsidR="00B76F00" w:rsidRDefault="00000000">
      <w:pPr>
        <w:keepNext/>
        <w:spacing w:line="480" w:lineRule="auto"/>
      </w:pPr>
      <w:r>
        <w:rPr>
          <w:noProof/>
        </w:rPr>
        <w:lastRenderedPageBreak/>
        <w:drawing>
          <wp:inline distT="0" distB="0" distL="0" distR="0" wp14:anchorId="7733E671" wp14:editId="1D1C61C2">
            <wp:extent cx="5944235" cy="5944235"/>
            <wp:effectExtent l="0" t="0" r="0" b="0"/>
            <wp:docPr id="21051519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4235" cy="5944235"/>
                    </a:xfrm>
                    <a:prstGeom prst="rect">
                      <a:avLst/>
                    </a:prstGeom>
                    <a:ln/>
                  </pic:spPr>
                </pic:pic>
              </a:graphicData>
            </a:graphic>
          </wp:inline>
        </w:drawing>
      </w:r>
    </w:p>
    <w:p w14:paraId="4206971C"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4_4.4 Pairwise Relationship of Vulnerability Indicators.</w:t>
      </w:r>
    </w:p>
    <w:p w14:paraId="11DFD39C" w14:textId="77777777" w:rsidR="00B76F00" w:rsidRDefault="00000000">
      <w:pPr>
        <w:pStyle w:val="Heading2"/>
        <w:numPr>
          <w:ilvl w:val="1"/>
          <w:numId w:val="2"/>
        </w:numPr>
        <w:spacing w:line="480" w:lineRule="auto"/>
      </w:pPr>
      <w:r>
        <w:t>Bar Charts – Top 5 Counties by Hospitalization Risk in Each Region</w:t>
      </w:r>
    </w:p>
    <w:p w14:paraId="52C5B142" w14:textId="77777777" w:rsidR="00B76F00" w:rsidRDefault="00000000">
      <w:pPr>
        <w:spacing w:line="480" w:lineRule="auto"/>
      </w:pPr>
      <w:r>
        <w:t xml:space="preserve">This visualization emphasizes the geographic clustering of high-burden counties. In the Midwest, counties like Bottineau and Genesee top the list, while in the West, rural counties such as Polk and Whatcom show elevated utilization. The South exhibits consistently high </w:t>
      </w:r>
      <w:r>
        <w:lastRenderedPageBreak/>
        <w:t>BED_UTIL_RATIO values across multiple counties, suggesting broader systemic utilization in that region. These regional profiles reflect variation in hospital capacity, demand, and underlying health vulnerabilities. The visual also strengthens our hypothesis that social and geographic indicators such as access to ICU care, insurance coverage, and rental burden are tightly linked to observed strain on hospital systems.</w:t>
      </w:r>
    </w:p>
    <w:p w14:paraId="052E038D" w14:textId="77777777" w:rsidR="00B76F00" w:rsidRDefault="00000000">
      <w:pPr>
        <w:keepNext/>
        <w:spacing w:line="480" w:lineRule="auto"/>
      </w:pPr>
      <w:r>
        <w:rPr>
          <w:noProof/>
        </w:rPr>
        <w:lastRenderedPageBreak/>
        <w:drawing>
          <wp:inline distT="114300" distB="114300" distL="114300" distR="114300" wp14:anchorId="64DF07BF" wp14:editId="5B391409">
            <wp:extent cx="5943600" cy="6248400"/>
            <wp:effectExtent l="0" t="0" r="0" b="0"/>
            <wp:docPr id="21051519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6248400"/>
                    </a:xfrm>
                    <a:prstGeom prst="rect">
                      <a:avLst/>
                    </a:prstGeom>
                    <a:ln/>
                  </pic:spPr>
                </pic:pic>
              </a:graphicData>
            </a:graphic>
          </wp:inline>
        </w:drawing>
      </w:r>
    </w:p>
    <w:p w14:paraId="514AF224"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5_4.5 Bar Charts – Top 5 Counties by Hospitalization Risk in Each Region.</w:t>
      </w:r>
    </w:p>
    <w:p w14:paraId="43383894" w14:textId="77777777" w:rsidR="00B76F00" w:rsidRDefault="00000000">
      <w:pPr>
        <w:pStyle w:val="Heading2"/>
        <w:numPr>
          <w:ilvl w:val="1"/>
          <w:numId w:val="2"/>
        </w:numPr>
        <w:spacing w:line="480" w:lineRule="auto"/>
      </w:pPr>
      <w:r>
        <w:t>Correlation Heatmap</w:t>
      </w:r>
    </w:p>
    <w:p w14:paraId="5EDF5603" w14:textId="77777777" w:rsidR="00B76F00" w:rsidRDefault="00000000">
      <w:pPr>
        <w:spacing w:line="480" w:lineRule="auto"/>
      </w:pPr>
      <w:r>
        <w:t>To evaluate relationships among predictors and with the outcome variable, we performed Pearson correlation and VIF analysis:</w:t>
      </w:r>
    </w:p>
    <w:p w14:paraId="38F39F89" w14:textId="77777777" w:rsidR="00B76F00" w:rsidRDefault="00000000">
      <w:pPr>
        <w:spacing w:line="480" w:lineRule="auto"/>
      </w:pPr>
      <w:r>
        <w:lastRenderedPageBreak/>
        <w:t>We computed pairwise Pearson correlations among all 21 numeric variables in the selected dataset, including the target (BED_UTIL_RATIO). The heatmap revealed several strong relationships, particularly:</w:t>
      </w:r>
    </w:p>
    <w:p w14:paraId="753C1A91"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IS_METRO_MICRO (r = 0.40)</w:t>
      </w:r>
    </w:p>
    <w:p w14:paraId="1DD417AD"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ACS_PCT_RENTER_HU_avg</w:t>
      </w:r>
      <w:proofErr w:type="spellEnd"/>
      <w:r>
        <w:rPr>
          <w:rFonts w:ascii="Times" w:eastAsia="Times" w:hAnsi="Times" w:cs="Times"/>
          <w:color w:val="000000"/>
          <w:szCs w:val="24"/>
        </w:rPr>
        <w:t xml:space="preserve"> (r = 0.29)</w:t>
      </w:r>
    </w:p>
    <w:p w14:paraId="6C9D0A02"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POS_DIST_MEDSURG_ICU_TRACT_avg</w:t>
      </w:r>
      <w:proofErr w:type="spellEnd"/>
      <w:r>
        <w:rPr>
          <w:rFonts w:ascii="Times" w:eastAsia="Times" w:hAnsi="Times" w:cs="Times"/>
          <w:color w:val="000000"/>
          <w:szCs w:val="24"/>
        </w:rPr>
        <w:t xml:space="preserve"> (r = 0.28)</w:t>
      </w:r>
    </w:p>
    <w:p w14:paraId="5F95D77A"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IS_METRO_MICRO (r = 0.40)</w:t>
      </w:r>
    </w:p>
    <w:p w14:paraId="12783A9D"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ACS_PCT_RENTER_HU_avg</w:t>
      </w:r>
      <w:proofErr w:type="spellEnd"/>
      <w:r>
        <w:rPr>
          <w:rFonts w:ascii="Times" w:eastAsia="Times" w:hAnsi="Times" w:cs="Times"/>
          <w:color w:val="000000"/>
          <w:szCs w:val="24"/>
        </w:rPr>
        <w:t xml:space="preserve"> (r = 0.29)</w:t>
      </w:r>
    </w:p>
    <w:p w14:paraId="296D63F7" w14:textId="77777777" w:rsidR="00B76F00" w:rsidRDefault="00000000">
      <w:pPr>
        <w:numPr>
          <w:ilvl w:val="0"/>
          <w:numId w:val="3"/>
        </w:numPr>
        <w:pBdr>
          <w:top w:val="nil"/>
          <w:left w:val="nil"/>
          <w:bottom w:val="nil"/>
          <w:right w:val="nil"/>
          <w:between w:val="nil"/>
        </w:pBdr>
        <w:spacing w:line="480" w:lineRule="auto"/>
      </w:pPr>
      <w:proofErr w:type="spellStart"/>
      <w:r>
        <w:rPr>
          <w:rFonts w:ascii="Times" w:eastAsia="Times" w:hAnsi="Times" w:cs="Times"/>
          <w:color w:val="000000"/>
          <w:szCs w:val="24"/>
        </w:rPr>
        <w:t>ACS_TOT_POP_POV_sum</w:t>
      </w:r>
      <w:proofErr w:type="spellEnd"/>
      <w:r>
        <w:rPr>
          <w:rFonts w:ascii="Times" w:eastAsia="Times" w:hAnsi="Times" w:cs="Times"/>
          <w:color w:val="000000"/>
          <w:szCs w:val="24"/>
        </w:rPr>
        <w:t xml:space="preserve"> (r = 0.24)</w:t>
      </w:r>
    </w:p>
    <w:p w14:paraId="64A0C6C8" w14:textId="77777777" w:rsidR="00B76F00" w:rsidRDefault="00000000">
      <w:pPr>
        <w:spacing w:line="480" w:lineRule="auto"/>
      </w:pPr>
      <w:r>
        <w:t xml:space="preserve">ACS_PCT_RENTER_HU_COST_50PCT_avg and ACS_PCT_RENTER_HU_COST_30PCT_avg were moderately correlated both with the target and with each other. Their correlation with BED_UTIL_RATIO is around 0.25, and the correlation between themselves is </w:t>
      </w:r>
      <w:proofErr w:type="gramStart"/>
      <w:r>
        <w:t>very high</w:t>
      </w:r>
      <w:proofErr w:type="gramEnd"/>
      <w:r>
        <w:t xml:space="preserve"> (~0.83), indicating potential multicollinearity.</w:t>
      </w:r>
    </w:p>
    <w:p w14:paraId="06F6CE83" w14:textId="77777777" w:rsidR="00B76F00" w:rsidRDefault="00000000">
      <w:pPr>
        <w:spacing w:line="480" w:lineRule="auto"/>
      </w:pPr>
      <w:r>
        <w:t>Features related to population density, rental burden, and access appear to have notable correlation with target. Moderate collinearity is visible in related housing and poverty metrics.</w:t>
      </w:r>
    </w:p>
    <w:p w14:paraId="455D21A0" w14:textId="77777777" w:rsidR="00B76F00" w:rsidRDefault="00000000">
      <w:pPr>
        <w:keepNext/>
        <w:spacing w:line="480" w:lineRule="auto"/>
      </w:pPr>
      <w:r>
        <w:rPr>
          <w:b/>
          <w:noProof/>
        </w:rPr>
        <w:lastRenderedPageBreak/>
        <w:drawing>
          <wp:inline distT="0" distB="0" distL="0" distR="0" wp14:anchorId="37C27B75" wp14:editId="3B06F758">
            <wp:extent cx="5977450" cy="5235057"/>
            <wp:effectExtent l="0" t="0" r="0" b="0"/>
            <wp:docPr id="21051519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77450" cy="5235057"/>
                    </a:xfrm>
                    <a:prstGeom prst="rect">
                      <a:avLst/>
                    </a:prstGeom>
                    <a:ln/>
                  </pic:spPr>
                </pic:pic>
              </a:graphicData>
            </a:graphic>
          </wp:inline>
        </w:drawing>
      </w:r>
    </w:p>
    <w:p w14:paraId="20DFCD25"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6_4.6 Correlation Heatmap with Hospital Bed Utilization.</w:t>
      </w:r>
    </w:p>
    <w:p w14:paraId="44CDCBFF" w14:textId="77777777" w:rsidR="00B76F00" w:rsidRDefault="00000000">
      <w:pPr>
        <w:pStyle w:val="Heading2"/>
        <w:numPr>
          <w:ilvl w:val="1"/>
          <w:numId w:val="2"/>
        </w:numPr>
        <w:spacing w:line="480" w:lineRule="auto"/>
      </w:pPr>
      <w:commentRangeStart w:id="41"/>
      <w:r>
        <w:t>U.S. Choropleth Map of BED_UTIL_RATIO by County</w:t>
      </w:r>
      <w:commentRangeEnd w:id="41"/>
      <w:r w:rsidR="00E176B2">
        <w:rPr>
          <w:rStyle w:val="CommentReference"/>
          <w:rFonts w:ascii="Calibri" w:eastAsia="Calibri" w:hAnsi="Calibri" w:cs="Arial"/>
          <w:b w:val="0"/>
          <w:bCs w:val="0"/>
        </w:rPr>
        <w:commentReference w:id="41"/>
      </w:r>
    </w:p>
    <w:p w14:paraId="2617E163" w14:textId="77777777" w:rsidR="00B76F00" w:rsidRDefault="00000000">
      <w:pPr>
        <w:spacing w:line="480" w:lineRule="auto"/>
      </w:pPr>
      <w:r>
        <w:t>This choropleth map illustrates spatial clustering of higher hospital bed utilization in counties across the South and parts of the West. It highlights the utility of incorporating spatial and SDOH variables to monitor geographic vulnerability.</w:t>
      </w:r>
    </w:p>
    <w:p w14:paraId="7D2E4E14" w14:textId="77777777" w:rsidR="00B76F00" w:rsidRDefault="00000000">
      <w:pPr>
        <w:keepNext/>
        <w:spacing w:line="480" w:lineRule="auto"/>
      </w:pPr>
      <w:r>
        <w:rPr>
          <w:rFonts w:ascii="Arial" w:hAnsi="Arial" w:cs="Arial"/>
          <w:noProof/>
          <w:color w:val="000000"/>
          <w:sz w:val="22"/>
          <w:szCs w:val="22"/>
        </w:rPr>
        <w:lastRenderedPageBreak/>
        <w:drawing>
          <wp:inline distT="0" distB="0" distL="0" distR="0" wp14:anchorId="154BBB85" wp14:editId="15659AE9">
            <wp:extent cx="5943600" cy="3495675"/>
            <wp:effectExtent l="0" t="0" r="0" b="0"/>
            <wp:docPr id="21051519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495675"/>
                    </a:xfrm>
                    <a:prstGeom prst="rect">
                      <a:avLst/>
                    </a:prstGeom>
                    <a:ln/>
                  </pic:spPr>
                </pic:pic>
              </a:graphicData>
            </a:graphic>
          </wp:inline>
        </w:drawing>
      </w:r>
    </w:p>
    <w:p w14:paraId="74766187"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7_4.7 U.S. Choropleth Map of BED_UTIL_RATIO by County.</w:t>
      </w:r>
    </w:p>
    <w:p w14:paraId="7C887971" w14:textId="77777777" w:rsidR="00B76F00" w:rsidRDefault="00000000">
      <w:pPr>
        <w:pStyle w:val="Heading1"/>
        <w:numPr>
          <w:ilvl w:val="0"/>
          <w:numId w:val="2"/>
        </w:numPr>
        <w:spacing w:line="480" w:lineRule="auto"/>
      </w:pPr>
      <w:commentRangeStart w:id="42"/>
      <w:r>
        <w:t>Collinearity and Feature Redundancy</w:t>
      </w:r>
      <w:commentRangeEnd w:id="42"/>
      <w:r w:rsidR="00E176B2">
        <w:rPr>
          <w:rStyle w:val="CommentReference"/>
          <w:rFonts w:ascii="Calibri" w:eastAsia="Calibri" w:hAnsi="Calibri" w:cs="Arial"/>
          <w:b w:val="0"/>
          <w:bCs w:val="0"/>
        </w:rPr>
        <w:commentReference w:id="42"/>
      </w:r>
    </w:p>
    <w:p w14:paraId="1AA7D891" w14:textId="77777777" w:rsidR="00B76F00" w:rsidRDefault="00000000">
      <w:pPr>
        <w:spacing w:line="480" w:lineRule="auto"/>
      </w:pPr>
      <w:commentRangeStart w:id="43"/>
      <w:r>
        <w:t xml:space="preserve">To assess multicollinearity, we computed Variance Inflation Factors (VIF) after standardizing all 20 numeric predictors as seen in figure 8. </w:t>
      </w:r>
      <w:commentRangeEnd w:id="43"/>
      <w:r w:rsidR="00582C66">
        <w:rPr>
          <w:rStyle w:val="CommentReference"/>
          <w:rFonts w:ascii="Calibri" w:eastAsia="Calibri" w:hAnsi="Calibri" w:cs="Arial"/>
        </w:rPr>
        <w:commentReference w:id="43"/>
      </w:r>
    </w:p>
    <w:p w14:paraId="342BF789"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34 variables had VIF &lt; 10 in the full dataset</w:t>
      </w:r>
    </w:p>
    <w:p w14:paraId="15C419D7"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In our refined set of 23, all 20 numeric features used in modeling had VIF below 10</w:t>
      </w:r>
    </w:p>
    <w:p w14:paraId="1F200322"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t>Most VIF values were in the 1–6 range, indicating low to moderate correlation among predictors.</w:t>
      </w:r>
    </w:p>
    <w:p w14:paraId="2A24E168" w14:textId="77777777" w:rsidR="00B76F00" w:rsidRDefault="00000000">
      <w:pPr>
        <w:spacing w:line="480" w:lineRule="auto"/>
      </w:pPr>
      <w:r>
        <w:t>For instance:</w:t>
      </w:r>
    </w:p>
    <w:p w14:paraId="63E81325"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IS_METRO_MICRO: VIF = 1.86</w:t>
      </w:r>
    </w:p>
    <w:p w14:paraId="59334D67" w14:textId="77777777" w:rsidR="00B76F00" w:rsidRDefault="00000000">
      <w:pPr>
        <w:numPr>
          <w:ilvl w:val="0"/>
          <w:numId w:val="3"/>
        </w:numPr>
        <w:pBdr>
          <w:top w:val="nil"/>
          <w:left w:val="nil"/>
          <w:bottom w:val="nil"/>
          <w:right w:val="nil"/>
          <w:between w:val="nil"/>
        </w:pBdr>
        <w:spacing w:after="0" w:line="480" w:lineRule="auto"/>
      </w:pPr>
      <w:proofErr w:type="spellStart"/>
      <w:r>
        <w:rPr>
          <w:rFonts w:ascii="Times" w:eastAsia="Times" w:hAnsi="Times" w:cs="Times"/>
          <w:color w:val="000000"/>
          <w:szCs w:val="24"/>
        </w:rPr>
        <w:t>ACS_TOT_POP_POV_sum</w:t>
      </w:r>
      <w:proofErr w:type="spellEnd"/>
      <w:r>
        <w:rPr>
          <w:rFonts w:ascii="Times" w:eastAsia="Times" w:hAnsi="Times" w:cs="Times"/>
          <w:color w:val="000000"/>
          <w:szCs w:val="24"/>
        </w:rPr>
        <w:t>: VIF = 1.57</w:t>
      </w:r>
    </w:p>
    <w:p w14:paraId="202D55E4" w14:textId="77777777" w:rsidR="00B76F00" w:rsidRDefault="00000000">
      <w:pPr>
        <w:numPr>
          <w:ilvl w:val="0"/>
          <w:numId w:val="3"/>
        </w:numPr>
        <w:pBdr>
          <w:top w:val="nil"/>
          <w:left w:val="nil"/>
          <w:bottom w:val="nil"/>
          <w:right w:val="nil"/>
          <w:between w:val="nil"/>
        </w:pBdr>
        <w:spacing w:line="480" w:lineRule="auto"/>
      </w:pPr>
      <w:proofErr w:type="spellStart"/>
      <w:r>
        <w:rPr>
          <w:rFonts w:ascii="Times" w:eastAsia="Times" w:hAnsi="Times" w:cs="Times"/>
          <w:color w:val="000000"/>
          <w:szCs w:val="24"/>
        </w:rPr>
        <w:lastRenderedPageBreak/>
        <w:t>CEN_POPDENSITY_TRACT_avg</w:t>
      </w:r>
      <w:proofErr w:type="spellEnd"/>
      <w:r>
        <w:rPr>
          <w:rFonts w:ascii="Times" w:eastAsia="Times" w:hAnsi="Times" w:cs="Times"/>
          <w:color w:val="000000"/>
          <w:szCs w:val="24"/>
        </w:rPr>
        <w:t>: VIF = 6.48</w:t>
      </w:r>
    </w:p>
    <w:p w14:paraId="0644CDC5" w14:textId="77777777" w:rsidR="00B76F00" w:rsidRDefault="00000000">
      <w:pPr>
        <w:spacing w:line="480" w:lineRule="auto"/>
      </w:pPr>
      <w:r>
        <w:t xml:space="preserve">This analysis confirms that multicollinearity is not a major concern within the selected features, and the variables are suitable for use in penalized or regularized models like </w:t>
      </w:r>
      <w:commentRangeStart w:id="44"/>
      <w:r>
        <w:t>Ridge or Lasso.</w:t>
      </w:r>
      <w:commentRangeEnd w:id="44"/>
      <w:r w:rsidR="00BC5EC5">
        <w:rPr>
          <w:rStyle w:val="CommentReference"/>
          <w:rFonts w:ascii="Calibri" w:eastAsia="Calibri" w:hAnsi="Calibri" w:cs="Arial"/>
        </w:rPr>
        <w:commentReference w:id="44"/>
      </w:r>
    </w:p>
    <w:p w14:paraId="1896AC0D" w14:textId="77777777" w:rsidR="00B76F00" w:rsidRDefault="00000000">
      <w:pPr>
        <w:keepNext/>
        <w:spacing w:line="480" w:lineRule="auto"/>
      </w:pPr>
      <w:r>
        <w:rPr>
          <w:rFonts w:ascii="Arial" w:hAnsi="Arial" w:cs="Arial"/>
          <w:b/>
          <w:noProof/>
          <w:color w:val="000000"/>
          <w:sz w:val="22"/>
          <w:szCs w:val="22"/>
        </w:rPr>
        <w:lastRenderedPageBreak/>
        <w:drawing>
          <wp:inline distT="0" distB="0" distL="0" distR="0" wp14:anchorId="75F49BF5" wp14:editId="440FF280">
            <wp:extent cx="4677011" cy="6412098"/>
            <wp:effectExtent l="0" t="0" r="0" b="0"/>
            <wp:docPr id="21051519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77011" cy="6412098"/>
                    </a:xfrm>
                    <a:prstGeom prst="rect">
                      <a:avLst/>
                    </a:prstGeom>
                    <a:ln/>
                  </pic:spPr>
                </pic:pic>
              </a:graphicData>
            </a:graphic>
          </wp:inline>
        </w:drawing>
      </w:r>
    </w:p>
    <w:p w14:paraId="67532C03" w14:textId="77777777" w:rsidR="00B76F00" w:rsidRDefault="00000000">
      <w:pPr>
        <w:pBdr>
          <w:top w:val="nil"/>
          <w:left w:val="nil"/>
          <w:bottom w:val="nil"/>
          <w:right w:val="nil"/>
          <w:between w:val="nil"/>
        </w:pBdr>
        <w:spacing w:before="160" w:after="360" w:line="480" w:lineRule="auto"/>
        <w:rPr>
          <w:rFonts w:ascii="Times" w:eastAsia="Times" w:hAnsi="Times" w:cs="Times"/>
          <w:i/>
          <w:color w:val="44546A"/>
          <w:sz w:val="18"/>
        </w:rPr>
      </w:pPr>
      <w:r>
        <w:rPr>
          <w:rFonts w:ascii="Times" w:eastAsia="Times" w:hAnsi="Times" w:cs="Times"/>
          <w:i/>
          <w:color w:val="44546A"/>
          <w:sz w:val="18"/>
        </w:rPr>
        <w:t>Figure 8_5 Collinearity and Feature Redundancy.</w:t>
      </w:r>
    </w:p>
    <w:p w14:paraId="7CCC5F41" w14:textId="77777777" w:rsidR="00B76F00" w:rsidRDefault="00000000">
      <w:pPr>
        <w:pStyle w:val="Heading1"/>
        <w:numPr>
          <w:ilvl w:val="0"/>
          <w:numId w:val="2"/>
        </w:numPr>
        <w:spacing w:line="480" w:lineRule="auto"/>
      </w:pPr>
      <w:r>
        <w:lastRenderedPageBreak/>
        <w:t>Discussion and Key Takeaways</w:t>
      </w:r>
    </w:p>
    <w:p w14:paraId="476F3D98" w14:textId="77777777" w:rsidR="00B76F00" w:rsidRDefault="00000000">
      <w:pPr>
        <w:spacing w:line="480" w:lineRule="auto"/>
      </w:pPr>
      <w:r>
        <w:t>The exploratory analysis supports our hypothesis that counties with indicators of social vulnerability—including lower insurance coverage, older populations, high rental burden, and greater distance to care—tend to experience higher levels of hospital bed utilization. These findings reinforce prior work on the role of social determinants in shaping healthcare system strain during crises (Artiga &amp; Hinton, 2018; Garg et al., 2020).</w:t>
      </w:r>
    </w:p>
    <w:p w14:paraId="119AC929" w14:textId="77777777" w:rsidR="00B76F00" w:rsidRDefault="00000000">
      <w:pPr>
        <w:spacing w:line="480" w:lineRule="auto"/>
      </w:pPr>
      <w:r>
        <w:t>Multicollinearity was evaluated and found to be moderate. Variance Inflation Factor (VIF) diagnostics were used to ensure that selected predictors are statistically stable and interpretable. Through this process, we confirmed the suitability of 23 features for downstream modeling.</w:t>
      </w:r>
    </w:p>
    <w:p w14:paraId="7A23F4AB" w14:textId="77777777" w:rsidR="00B76F00" w:rsidRDefault="00000000">
      <w:pPr>
        <w:spacing w:line="480" w:lineRule="auto"/>
      </w:pPr>
      <w:r>
        <w:t>Spatial and regional characteristics also emerged as critical. For example, counties in the South—with higher rental burdens and greater distances to ICU facilities tend to exhibit elevated BED_UTIL_RATIO values. Visualizations such as choropleth maps, boxplots by region, and scatterplots of access metrics provide additional evidence of geographic disparities and potential clustering, supporting the case for future spatial modeling or stratified interventions.</w:t>
      </w:r>
    </w:p>
    <w:p w14:paraId="506E4EF6" w14:textId="77777777" w:rsidR="00B76F00" w:rsidRDefault="00000000">
      <w:pPr>
        <w:spacing w:line="480" w:lineRule="auto"/>
      </w:pPr>
      <w:r>
        <w:rPr>
          <w:b/>
        </w:rPr>
        <w:t>Key conclusions</w:t>
      </w:r>
      <w:r>
        <w:t>:</w:t>
      </w:r>
    </w:p>
    <w:p w14:paraId="32D82389"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BED_UTIL_RATIO is a usable continuous outcome variable, showing moderate right skew and meaningful geographic variation.</w:t>
      </w:r>
    </w:p>
    <w:p w14:paraId="28D81563" w14:textId="77777777" w:rsidR="00B76F00" w:rsidRDefault="00000000">
      <w:pPr>
        <w:numPr>
          <w:ilvl w:val="0"/>
          <w:numId w:val="3"/>
        </w:numPr>
        <w:pBdr>
          <w:top w:val="nil"/>
          <w:left w:val="nil"/>
          <w:bottom w:val="nil"/>
          <w:right w:val="nil"/>
          <w:between w:val="nil"/>
        </w:pBdr>
        <w:spacing w:after="0" w:line="480" w:lineRule="auto"/>
      </w:pPr>
      <w:r>
        <w:rPr>
          <w:rFonts w:ascii="Times" w:eastAsia="Times" w:hAnsi="Times" w:cs="Times"/>
          <w:color w:val="000000"/>
          <w:szCs w:val="24"/>
        </w:rPr>
        <w:t>The 23 selected features demonstrate both theoretical relevance and statistical validity for modeling healthcare system stress.</w:t>
      </w:r>
    </w:p>
    <w:p w14:paraId="04B94FE9" w14:textId="77777777" w:rsidR="00B76F00" w:rsidRDefault="00000000">
      <w:pPr>
        <w:numPr>
          <w:ilvl w:val="0"/>
          <w:numId w:val="3"/>
        </w:numPr>
        <w:pBdr>
          <w:top w:val="nil"/>
          <w:left w:val="nil"/>
          <w:bottom w:val="nil"/>
          <w:right w:val="nil"/>
          <w:between w:val="nil"/>
        </w:pBdr>
        <w:spacing w:line="480" w:lineRule="auto"/>
      </w:pPr>
      <w:r>
        <w:rPr>
          <w:rFonts w:ascii="Times" w:eastAsia="Times" w:hAnsi="Times" w:cs="Times"/>
          <w:color w:val="000000"/>
          <w:szCs w:val="24"/>
        </w:rPr>
        <w:lastRenderedPageBreak/>
        <w:t>Use of publicly available datasets enhances reproducibility, transparency, and scalability of this work across policy, academic, and local government settings.</w:t>
      </w:r>
    </w:p>
    <w:p w14:paraId="543B420F" w14:textId="77777777" w:rsidR="00B76F00" w:rsidRDefault="00000000">
      <w:pPr>
        <w:pStyle w:val="Heading1"/>
        <w:numPr>
          <w:ilvl w:val="0"/>
          <w:numId w:val="2"/>
        </w:numPr>
        <w:spacing w:line="480" w:lineRule="auto"/>
      </w:pPr>
      <w:commentRangeStart w:id="45"/>
      <w:r>
        <w:t xml:space="preserve">Next </w:t>
      </w:r>
      <w:commentRangeEnd w:id="45"/>
      <w:r w:rsidR="00E176B2">
        <w:rPr>
          <w:rStyle w:val="CommentReference"/>
          <w:rFonts w:ascii="Calibri" w:eastAsia="Calibri" w:hAnsi="Calibri" w:cs="Arial"/>
          <w:b w:val="0"/>
          <w:bCs w:val="0"/>
        </w:rPr>
        <w:commentReference w:id="45"/>
      </w:r>
      <w:r>
        <w:t>Steps</w:t>
      </w:r>
    </w:p>
    <w:p w14:paraId="00621DEF" w14:textId="77777777" w:rsidR="00B76F00" w:rsidRDefault="00000000">
      <w:pPr>
        <w:spacing w:line="480" w:lineRule="auto"/>
      </w:pPr>
      <w:r>
        <w:t>In the upcoming modeling phase, we will begin imputing missing values using mean for numeric fields and mode for categorical features such as REGION. STATE will be encoded using frequency methods, while REGION will undergo one-hot encoding.</w:t>
      </w:r>
    </w:p>
    <w:p w14:paraId="4F22FD31" w14:textId="77777777" w:rsidR="00B76F00" w:rsidRDefault="00000000">
      <w:pPr>
        <w:spacing w:line="480" w:lineRule="auto"/>
      </w:pPr>
      <w:r>
        <w:t>Dimensionality reduction techniques like PCA will be applied, followed by supervised modeling using Lasso or Ridge Regression to evaluate performance. Model assessment will include residual analysis, calibration plots, and ROC curves to determine utility and fairness.</w:t>
      </w:r>
    </w:p>
    <w:p w14:paraId="0C581074" w14:textId="77777777" w:rsidR="00B76F00" w:rsidRDefault="00000000">
      <w:pPr>
        <w:pStyle w:val="Heading1"/>
        <w:numPr>
          <w:ilvl w:val="0"/>
          <w:numId w:val="2"/>
        </w:numPr>
        <w:spacing w:line="480" w:lineRule="auto"/>
      </w:pPr>
      <w:r>
        <w:t>References</w:t>
      </w:r>
    </w:p>
    <w:p w14:paraId="297BF73A" w14:textId="77777777" w:rsidR="00B76F00" w:rsidRDefault="00000000">
      <w:pPr>
        <w:numPr>
          <w:ilvl w:val="0"/>
          <w:numId w:val="1"/>
        </w:numPr>
        <w:pBdr>
          <w:top w:val="nil"/>
          <w:left w:val="nil"/>
          <w:bottom w:val="nil"/>
          <w:right w:val="nil"/>
          <w:between w:val="nil"/>
        </w:pBdr>
        <w:spacing w:after="0" w:line="480" w:lineRule="auto"/>
      </w:pPr>
      <w:r>
        <w:rPr>
          <w:rFonts w:ascii="Times" w:eastAsia="Times" w:hAnsi="Times" w:cs="Times"/>
          <w:color w:val="000000"/>
          <w:szCs w:val="24"/>
        </w:rPr>
        <w:t>Agency for Healthcare Research and Quality (AHRQ). (202</w:t>
      </w:r>
      <w:r>
        <w:t>0</w:t>
      </w:r>
      <w:r>
        <w:rPr>
          <w:rFonts w:ascii="Times" w:eastAsia="Times" w:hAnsi="Times" w:cs="Times"/>
          <w:color w:val="000000"/>
          <w:szCs w:val="24"/>
        </w:rPr>
        <w:t xml:space="preserve">). AHRQ SDOH Database 2020. </w:t>
      </w:r>
      <w:hyperlink r:id="rId20">
        <w:r>
          <w:rPr>
            <w:color w:val="1155CC"/>
            <w:u w:val="single"/>
          </w:rPr>
          <w:t>https://www.ahrq.gov/sdoh/data-analytics/sdoh-data.html</w:t>
        </w:r>
      </w:hyperlink>
      <w:r>
        <w:t xml:space="preserve">  </w:t>
      </w:r>
      <w:r>
        <w:rPr>
          <w:rFonts w:ascii="Times" w:eastAsia="Times" w:hAnsi="Times" w:cs="Times"/>
          <w:color w:val="000000"/>
          <w:szCs w:val="24"/>
        </w:rPr>
        <w:t xml:space="preserve"> </w:t>
      </w:r>
    </w:p>
    <w:p w14:paraId="13C831AF" w14:textId="77777777" w:rsidR="00B76F00" w:rsidRDefault="00000000">
      <w:pPr>
        <w:numPr>
          <w:ilvl w:val="0"/>
          <w:numId w:val="1"/>
        </w:numPr>
        <w:pBdr>
          <w:top w:val="nil"/>
          <w:left w:val="nil"/>
          <w:bottom w:val="nil"/>
          <w:right w:val="nil"/>
          <w:between w:val="nil"/>
        </w:pBdr>
        <w:spacing w:after="0" w:line="480" w:lineRule="auto"/>
      </w:pPr>
      <w:r>
        <w:rPr>
          <w:rFonts w:ascii="Times" w:eastAsia="Times" w:hAnsi="Times" w:cs="Times"/>
          <w:color w:val="000000"/>
          <w:szCs w:val="24"/>
        </w:rPr>
        <w:t xml:space="preserve">Artiga, S., &amp; Hinton, E. (2018). Beyond Health Care: The Role of Social Determinants in Promoting Health and Health Equity. Kaiser Family Foundation. </w:t>
      </w:r>
      <w:hyperlink r:id="rId21">
        <w:r>
          <w:rPr>
            <w:rFonts w:ascii="Times" w:eastAsia="Times" w:hAnsi="Times" w:cs="Times"/>
            <w:color w:val="0563C1"/>
            <w:szCs w:val="24"/>
            <w:u w:val="single"/>
          </w:rPr>
          <w:t>https://www.kff.org/disparities-policy/issue-brief/beyond-health-care-the-role-of-social-determinants-in-promoting-health-and-health-equity/</w:t>
        </w:r>
      </w:hyperlink>
      <w:r>
        <w:rPr>
          <w:rFonts w:ascii="Times" w:eastAsia="Times" w:hAnsi="Times" w:cs="Times"/>
          <w:color w:val="000000"/>
          <w:szCs w:val="24"/>
        </w:rPr>
        <w:t xml:space="preserve"> or </w:t>
      </w:r>
      <w:hyperlink r:id="rId22">
        <w:r>
          <w:rPr>
            <w:rFonts w:ascii="Times" w:eastAsia="Times" w:hAnsi="Times" w:cs="Times"/>
            <w:color w:val="1155CC"/>
            <w:szCs w:val="24"/>
            <w:u w:val="single"/>
          </w:rPr>
          <w:t>https://www.cdc.gov/mmwr/volumes/69/wr/pdfs/mm6915e3-H.pdf</w:t>
        </w:r>
      </w:hyperlink>
      <w:r>
        <w:rPr>
          <w:rFonts w:ascii="Times" w:eastAsia="Times" w:hAnsi="Times" w:cs="Times"/>
          <w:color w:val="000000"/>
          <w:szCs w:val="24"/>
        </w:rPr>
        <w:t xml:space="preserve"> </w:t>
      </w:r>
    </w:p>
    <w:p w14:paraId="0226B03D" w14:textId="77777777" w:rsidR="00B76F00" w:rsidRDefault="00000000">
      <w:pPr>
        <w:numPr>
          <w:ilvl w:val="0"/>
          <w:numId w:val="1"/>
        </w:numPr>
        <w:pBdr>
          <w:top w:val="nil"/>
          <w:left w:val="nil"/>
          <w:bottom w:val="nil"/>
          <w:right w:val="nil"/>
          <w:between w:val="nil"/>
        </w:pBdr>
        <w:spacing w:after="0" w:line="480" w:lineRule="auto"/>
      </w:pPr>
      <w:r>
        <w:rPr>
          <w:rFonts w:ascii="Times" w:eastAsia="Times" w:hAnsi="Times" w:cs="Times"/>
          <w:color w:val="000000"/>
          <w:szCs w:val="24"/>
        </w:rPr>
        <w:t>Garg, S., Kim, L., Whitaker, M., et al. (2020). Hospitalization rates and characteristics of patients hospitalized with laboratory-confirmed coronavirus disease 2019 — COVID-</w:t>
      </w:r>
      <w:r>
        <w:rPr>
          <w:rFonts w:ascii="Times" w:eastAsia="Times" w:hAnsi="Times" w:cs="Times"/>
          <w:color w:val="000000"/>
          <w:szCs w:val="24"/>
        </w:rPr>
        <w:lastRenderedPageBreak/>
        <w:t xml:space="preserve">NET, 14 States, March 1–30, 2020. MMWR </w:t>
      </w:r>
      <w:proofErr w:type="spellStart"/>
      <w:r>
        <w:rPr>
          <w:rFonts w:ascii="Times" w:eastAsia="Times" w:hAnsi="Times" w:cs="Times"/>
          <w:color w:val="000000"/>
          <w:szCs w:val="24"/>
        </w:rPr>
        <w:t>Morb</w:t>
      </w:r>
      <w:proofErr w:type="spellEnd"/>
      <w:r>
        <w:rPr>
          <w:rFonts w:ascii="Times" w:eastAsia="Times" w:hAnsi="Times" w:cs="Times"/>
          <w:color w:val="000000"/>
          <w:szCs w:val="24"/>
        </w:rPr>
        <w:t xml:space="preserve"> Mortal </w:t>
      </w:r>
      <w:proofErr w:type="spellStart"/>
      <w:r>
        <w:rPr>
          <w:rFonts w:ascii="Times" w:eastAsia="Times" w:hAnsi="Times" w:cs="Times"/>
          <w:color w:val="000000"/>
          <w:szCs w:val="24"/>
        </w:rPr>
        <w:t>Wkly</w:t>
      </w:r>
      <w:proofErr w:type="spellEnd"/>
      <w:r>
        <w:rPr>
          <w:rFonts w:ascii="Times" w:eastAsia="Times" w:hAnsi="Times" w:cs="Times"/>
          <w:color w:val="000000"/>
          <w:szCs w:val="24"/>
        </w:rPr>
        <w:t xml:space="preserve"> Rep, 69(15), 458–464. </w:t>
      </w:r>
      <w:hyperlink r:id="rId23">
        <w:r>
          <w:rPr>
            <w:rFonts w:ascii="Times" w:eastAsia="Times" w:hAnsi="Times" w:cs="Times"/>
            <w:color w:val="0563C1"/>
            <w:szCs w:val="24"/>
            <w:u w:val="single"/>
          </w:rPr>
          <w:t>https://www.cdc.gov/mmwr/volumes/69/wr/mm6915e3.htm</w:t>
        </w:r>
      </w:hyperlink>
      <w:r>
        <w:rPr>
          <w:rFonts w:ascii="Times" w:eastAsia="Times" w:hAnsi="Times" w:cs="Times"/>
          <w:color w:val="000000"/>
          <w:szCs w:val="24"/>
        </w:rPr>
        <w:t xml:space="preserve"> or </w:t>
      </w:r>
      <w:hyperlink r:id="rId24">
        <w:r>
          <w:rPr>
            <w:rFonts w:ascii="Times" w:eastAsia="Times" w:hAnsi="Times" w:cs="Times"/>
            <w:color w:val="1155CC"/>
            <w:szCs w:val="24"/>
            <w:u w:val="single"/>
          </w:rPr>
          <w:t>https://www.cdc.gov/mmwr/volumes/69/wr/pdfs/mm6915e3-H.pdf</w:t>
        </w:r>
      </w:hyperlink>
      <w:r>
        <w:t xml:space="preserve"> </w:t>
      </w:r>
    </w:p>
    <w:p w14:paraId="2143C757" w14:textId="77777777" w:rsidR="00B76F00" w:rsidRDefault="00000000">
      <w:pPr>
        <w:numPr>
          <w:ilvl w:val="0"/>
          <w:numId w:val="1"/>
        </w:numPr>
        <w:pBdr>
          <w:top w:val="nil"/>
          <w:left w:val="nil"/>
          <w:bottom w:val="nil"/>
          <w:right w:val="nil"/>
          <w:between w:val="nil"/>
        </w:pBdr>
        <w:spacing w:after="0" w:line="480" w:lineRule="auto"/>
      </w:pPr>
      <w:r>
        <w:rPr>
          <w:rFonts w:ascii="Times" w:eastAsia="Times" w:hAnsi="Times" w:cs="Times"/>
          <w:color w:val="000000"/>
          <w:szCs w:val="24"/>
        </w:rPr>
        <w:t>HHS. (202</w:t>
      </w:r>
      <w:r>
        <w:t>0</w:t>
      </w:r>
      <w:r>
        <w:rPr>
          <w:rFonts w:ascii="Times" w:eastAsia="Times" w:hAnsi="Times" w:cs="Times"/>
          <w:color w:val="000000"/>
          <w:szCs w:val="24"/>
        </w:rPr>
        <w:t xml:space="preserve">). COVID-19 Reported Patient Impact and Hospital Capacity by Facility. </w:t>
      </w:r>
      <w:hyperlink r:id="rId25">
        <w:r>
          <w:rPr>
            <w:rFonts w:ascii="Times" w:eastAsia="Times" w:hAnsi="Times" w:cs="Times"/>
            <w:color w:val="0563C1"/>
            <w:szCs w:val="24"/>
            <w:u w:val="single"/>
          </w:rPr>
          <w:t>https://healthdata.gov/Hospital/COVID-19-Reported-Patient-Impact-and-Hospital-Capa/anag-cw7u</w:t>
        </w:r>
      </w:hyperlink>
      <w:r>
        <w:rPr>
          <w:rFonts w:ascii="Times" w:eastAsia="Times" w:hAnsi="Times" w:cs="Times"/>
          <w:color w:val="000000"/>
          <w:szCs w:val="24"/>
        </w:rPr>
        <w:t xml:space="preserve"> </w:t>
      </w:r>
    </w:p>
    <w:p w14:paraId="40430A68" w14:textId="77777777" w:rsidR="00B76F00" w:rsidRDefault="00000000">
      <w:pPr>
        <w:numPr>
          <w:ilvl w:val="0"/>
          <w:numId w:val="1"/>
        </w:numPr>
        <w:pBdr>
          <w:top w:val="nil"/>
          <w:left w:val="nil"/>
          <w:bottom w:val="nil"/>
          <w:right w:val="nil"/>
          <w:between w:val="nil"/>
        </w:pBdr>
        <w:spacing w:line="480" w:lineRule="auto"/>
      </w:pPr>
      <w:r>
        <w:rPr>
          <w:rFonts w:ascii="Times" w:eastAsia="Times" w:hAnsi="Times" w:cs="Times"/>
          <w:color w:val="000000"/>
          <w:szCs w:val="24"/>
        </w:rPr>
        <w:t xml:space="preserve">Magnan, S. (2017). Social Determinants of Health 101 for Health Care: Five Plus Five. National Academy of Medicine. </w:t>
      </w:r>
      <w:hyperlink r:id="rId26">
        <w:r>
          <w:rPr>
            <w:rFonts w:ascii="Times" w:eastAsia="Times" w:hAnsi="Times" w:cs="Times"/>
            <w:color w:val="0563C1"/>
            <w:szCs w:val="24"/>
            <w:u w:val="single"/>
          </w:rPr>
          <w:t>https://nam.edu/social-determinants-of-health-101-for-health-care-five-plus-five/</w:t>
        </w:r>
      </w:hyperlink>
      <w:r>
        <w:rPr>
          <w:rFonts w:ascii="Times" w:eastAsia="Times" w:hAnsi="Times" w:cs="Times"/>
          <w:color w:val="000000"/>
          <w:szCs w:val="24"/>
        </w:rPr>
        <w:t xml:space="preserve"> or </w:t>
      </w:r>
      <w:hyperlink r:id="rId27">
        <w:r>
          <w:rPr>
            <w:rFonts w:ascii="Times" w:eastAsia="Times" w:hAnsi="Times" w:cs="Times"/>
            <w:color w:val="1155CC"/>
            <w:szCs w:val="24"/>
            <w:u w:val="single"/>
          </w:rPr>
          <w:t>https://nam.edu/wp-content/uploads/2017/10/Social-Determinants-of-Health-101.pdf</w:t>
        </w:r>
      </w:hyperlink>
      <w:r>
        <w:rPr>
          <w:rFonts w:ascii="Times" w:eastAsia="Times" w:hAnsi="Times" w:cs="Times"/>
          <w:color w:val="000000"/>
          <w:szCs w:val="24"/>
        </w:rPr>
        <w:t xml:space="preserve"> </w:t>
      </w:r>
    </w:p>
    <w:p w14:paraId="66F3124B" w14:textId="77777777" w:rsidR="00B76F00" w:rsidRDefault="00B76F00">
      <w:pPr>
        <w:spacing w:line="480" w:lineRule="auto"/>
      </w:pPr>
    </w:p>
    <w:p w14:paraId="1611B146" w14:textId="77777777" w:rsidR="00B76F00" w:rsidRDefault="00B76F00">
      <w:pPr>
        <w:spacing w:line="480" w:lineRule="auto"/>
      </w:pPr>
    </w:p>
    <w:p w14:paraId="3FCA7EBB" w14:textId="77777777" w:rsidR="00B76F00" w:rsidRDefault="00B76F00">
      <w:pPr>
        <w:spacing w:line="480" w:lineRule="auto"/>
      </w:pPr>
    </w:p>
    <w:p w14:paraId="566C9D88" w14:textId="77777777" w:rsidR="00B76F00" w:rsidRDefault="00B76F00">
      <w:pPr>
        <w:spacing w:line="480" w:lineRule="auto"/>
      </w:pPr>
    </w:p>
    <w:p w14:paraId="1FE43CD4" w14:textId="77777777" w:rsidR="00B76F00" w:rsidRDefault="00B76F00">
      <w:pPr>
        <w:spacing w:line="480" w:lineRule="auto"/>
      </w:pPr>
    </w:p>
    <w:p w14:paraId="11FE635D" w14:textId="77777777" w:rsidR="00B76F00" w:rsidRDefault="00B76F00">
      <w:pPr>
        <w:spacing w:line="480" w:lineRule="auto"/>
      </w:pPr>
    </w:p>
    <w:p w14:paraId="6736B229" w14:textId="77777777" w:rsidR="00B76F00" w:rsidRDefault="00B76F00">
      <w:pPr>
        <w:spacing w:line="480" w:lineRule="auto"/>
      </w:pPr>
    </w:p>
    <w:p w14:paraId="385DC4C2" w14:textId="77777777" w:rsidR="00B76F00" w:rsidRDefault="00B76F00">
      <w:pPr>
        <w:spacing w:line="480" w:lineRule="auto"/>
      </w:pPr>
    </w:p>
    <w:p w14:paraId="0052159B" w14:textId="77777777" w:rsidR="00B76F00" w:rsidRDefault="00B76F00">
      <w:pPr>
        <w:spacing w:line="480" w:lineRule="auto"/>
      </w:pPr>
    </w:p>
    <w:p w14:paraId="68138797" w14:textId="77777777" w:rsidR="00B76F00" w:rsidRDefault="00B76F00">
      <w:pPr>
        <w:spacing w:line="480" w:lineRule="auto"/>
      </w:pPr>
    </w:p>
    <w:p w14:paraId="5045931C" w14:textId="77777777" w:rsidR="00B76F00" w:rsidRDefault="00B76F00">
      <w:pPr>
        <w:spacing w:line="480" w:lineRule="auto"/>
      </w:pPr>
    </w:p>
    <w:p w14:paraId="18296693" w14:textId="77777777" w:rsidR="00B76F00" w:rsidRDefault="00B76F00">
      <w:pPr>
        <w:spacing w:line="480" w:lineRule="auto"/>
      </w:pPr>
    </w:p>
    <w:p w14:paraId="0750E13C" w14:textId="77777777" w:rsidR="00B76F00" w:rsidRDefault="00B76F00">
      <w:pPr>
        <w:spacing w:line="480" w:lineRule="auto"/>
      </w:pPr>
    </w:p>
    <w:p w14:paraId="44DD6761" w14:textId="77777777" w:rsidR="00B76F00" w:rsidRDefault="00B76F00">
      <w:pPr>
        <w:spacing w:line="480" w:lineRule="auto"/>
      </w:pPr>
    </w:p>
    <w:p w14:paraId="7CD3D0FF" w14:textId="77777777" w:rsidR="00B76F00" w:rsidRDefault="00000000">
      <w:pPr>
        <w:pStyle w:val="Heading1"/>
        <w:numPr>
          <w:ilvl w:val="0"/>
          <w:numId w:val="2"/>
        </w:numPr>
        <w:spacing w:line="480" w:lineRule="auto"/>
      </w:pPr>
      <w:bookmarkStart w:id="46" w:name="_heading=h.817iepg383ey" w:colFirst="0" w:colLast="0"/>
      <w:bookmarkEnd w:id="46"/>
      <w:r>
        <w:t>Appendix A - Changes to the Data Dictionary</w:t>
      </w:r>
    </w:p>
    <w:p w14:paraId="6505C1E4" w14:textId="77777777" w:rsidR="00B76F00" w:rsidRDefault="00000000">
      <w:pPr>
        <w:spacing w:line="480" w:lineRule="auto"/>
      </w:pPr>
      <w:r>
        <w:t xml:space="preserve">Over the course of our exploratory data analysis, we determined that 40+ feature variables would be too challenging to manage and not improve the outcome of our project. As previously mentioned, we looked at the VIF, tolerance and absolute correlation measures to identify which feature variables to include.  An updated data dictionary can be found at this </w:t>
      </w:r>
      <w:proofErr w:type="spellStart"/>
      <w:r>
        <w:t>github</w:t>
      </w:r>
      <w:proofErr w:type="spellEnd"/>
      <w:r>
        <w:t xml:space="preserve"> location </w:t>
      </w:r>
      <w:hyperlink r:id="rId28">
        <w:r>
          <w:rPr>
            <w:color w:val="1155CC"/>
            <w:u w:val="single"/>
          </w:rPr>
          <w:t>https://github.com/lemieuxjm-cap/Iota-Capstone/blob/main/report</w:t>
        </w:r>
        <w:r>
          <w:rPr>
            <w:color w:val="1155CC"/>
            <w:u w:val="single"/>
          </w:rPr>
          <w:t>s</w:t>
        </w:r>
        <w:r>
          <w:rPr>
            <w:color w:val="1155CC"/>
            <w:u w:val="single"/>
          </w:rPr>
          <w:t>/codebook.md</w:t>
        </w:r>
      </w:hyperlink>
      <w:r>
        <w:t xml:space="preserve">. </w:t>
      </w:r>
    </w:p>
    <w:p w14:paraId="28EC4064" w14:textId="77777777" w:rsidR="00B76F00" w:rsidRDefault="00000000">
      <w:pPr>
        <w:spacing w:line="480" w:lineRule="auto"/>
      </w:pPr>
      <w:r>
        <w:t xml:space="preserve">In addition to reducing the number of feature variables, we also determined that the existing variable names were challenging to read and were not helpful nor meaningful identifiers. Therefore, as part of our EDA, we established a set of more representative variable names that we will incorporate starting this week. Our data dictionary now identifies the original variable name and an associated modified name. </w:t>
      </w:r>
    </w:p>
    <w:p w14:paraId="0A6EF9C6" w14:textId="77777777" w:rsidR="00B76F00" w:rsidRDefault="00B76F00">
      <w:pPr>
        <w:spacing w:line="480" w:lineRule="auto"/>
      </w:pPr>
    </w:p>
    <w:p w14:paraId="5E70D24E" w14:textId="77777777" w:rsidR="00B76F00" w:rsidRDefault="00B76F00">
      <w:pPr>
        <w:pStyle w:val="Heading1"/>
        <w:spacing w:line="480" w:lineRule="auto"/>
        <w:ind w:left="0" w:firstLine="0"/>
      </w:pPr>
      <w:bookmarkStart w:id="47" w:name="_heading=h.x0cjuh13dgqz" w:colFirst="0" w:colLast="0"/>
      <w:bookmarkEnd w:id="47"/>
    </w:p>
    <w:p w14:paraId="2940EF13" w14:textId="77777777" w:rsidR="00B76F00" w:rsidRDefault="00B76F00">
      <w:pPr>
        <w:spacing w:line="480" w:lineRule="auto"/>
      </w:pPr>
    </w:p>
    <w:p w14:paraId="3B208598" w14:textId="77777777" w:rsidR="00B76F00" w:rsidRDefault="00B76F00">
      <w:pPr>
        <w:spacing w:line="480" w:lineRule="auto"/>
      </w:pPr>
    </w:p>
    <w:sectPr w:rsidR="00B76F00">
      <w:footerReference w:type="default" r:id="rId2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eist, Katherine S." w:date="2025-04-09T13:13:00Z" w:initials="KSG">
    <w:p w14:paraId="67C0D39C" w14:textId="77777777" w:rsidR="00343D60" w:rsidRDefault="00343D60" w:rsidP="00343D60">
      <w:r>
        <w:rPr>
          <w:rStyle w:val="CommentReference"/>
        </w:rPr>
        <w:annotationRef/>
      </w:r>
      <w:r>
        <w:rPr>
          <w:rFonts w:ascii="Calibri" w:eastAsia="Calibri" w:hAnsi="Calibri" w:cs="Arial"/>
          <w:sz w:val="20"/>
          <w:szCs w:val="20"/>
        </w:rPr>
        <w:t>Excellent Introduction!!</w:t>
      </w:r>
    </w:p>
  </w:comment>
  <w:comment w:id="5" w:author="Geist, Katherine S." w:date="2025-04-09T13:16:00Z" w:initials="KSG">
    <w:p w14:paraId="1AF1AD4E" w14:textId="77777777" w:rsidR="00343D60" w:rsidRDefault="00343D60" w:rsidP="00343D60">
      <w:r>
        <w:rPr>
          <w:rStyle w:val="CommentReference"/>
        </w:rPr>
        <w:annotationRef/>
      </w:r>
      <w:r>
        <w:rPr>
          <w:rFonts w:ascii="Calibri" w:eastAsia="Calibri" w:hAnsi="Calibri" w:cs="Arial"/>
          <w:sz w:val="20"/>
          <w:szCs w:val="20"/>
        </w:rPr>
        <w:t>Explain why you’re deducting COVID beds in order to attempt to get at baseline hospitalization utilization during this same period of time.</w:t>
      </w:r>
    </w:p>
  </w:comment>
  <w:comment w:id="6" w:author="Geist, Katherine S." w:date="2025-04-09T13:19:00Z" w:initials="KSG">
    <w:p w14:paraId="4C69821F" w14:textId="77777777" w:rsidR="00343D60" w:rsidRDefault="00343D60" w:rsidP="00343D60">
      <w:r>
        <w:rPr>
          <w:rStyle w:val="CommentReference"/>
        </w:rPr>
        <w:annotationRef/>
      </w:r>
      <w:r>
        <w:rPr>
          <w:rFonts w:ascii="Calibri" w:eastAsia="Calibri" w:hAnsi="Calibri" w:cs="Arial"/>
          <w:sz w:val="20"/>
          <w:szCs w:val="20"/>
        </w:rPr>
        <w:t>I wonder if “local” is the best word choice here, but I’m struggling to offer a solid alternative. Maybe localized or even just switching to “county-level” to be most specific</w:t>
      </w:r>
    </w:p>
  </w:comment>
  <w:comment w:id="22" w:author="Geist, Katherine S." w:date="2025-04-09T13:23:00Z" w:initials="KSG">
    <w:p w14:paraId="398D2D7F" w14:textId="77777777" w:rsidR="00B23CF8" w:rsidRDefault="00B23CF8" w:rsidP="00B23CF8">
      <w:r>
        <w:rPr>
          <w:rStyle w:val="CommentReference"/>
        </w:rPr>
        <w:annotationRef/>
      </w:r>
      <w:r>
        <w:rPr>
          <w:rFonts w:ascii="Calibri" w:eastAsia="Calibri" w:hAnsi="Calibri" w:cs="Arial"/>
          <w:sz w:val="20"/>
          <w:szCs w:val="20"/>
        </w:rPr>
        <w:t>Moving forward, I would advise you to just proceed as if this was your intention from the beginning (so you don’t have to explain the shift)</w:t>
      </w:r>
    </w:p>
  </w:comment>
  <w:comment w:id="23" w:author="Geist, Katherine S." w:date="2025-04-09T13:26:00Z" w:initials="KSG">
    <w:p w14:paraId="449A767B" w14:textId="77777777" w:rsidR="00B23CF8" w:rsidRDefault="00B23CF8" w:rsidP="00B23CF8">
      <w:r>
        <w:rPr>
          <w:rStyle w:val="CommentReference"/>
        </w:rPr>
        <w:annotationRef/>
      </w:r>
      <w:r>
        <w:rPr>
          <w:rFonts w:ascii="Calibri" w:eastAsia="Calibri" w:hAnsi="Calibri" w:cs="Arial"/>
          <w:sz w:val="20"/>
          <w:szCs w:val="20"/>
        </w:rPr>
        <w:t>Make sure to cite the source here too</w:t>
      </w:r>
    </w:p>
  </w:comment>
  <w:comment w:id="25" w:author="Geist, Katherine S." w:date="2025-04-09T13:26:00Z" w:initials="KSG">
    <w:p w14:paraId="2953821B" w14:textId="77777777" w:rsidR="00B23CF8" w:rsidRDefault="00B23CF8" w:rsidP="00B23CF8">
      <w:r>
        <w:rPr>
          <w:rStyle w:val="CommentReference"/>
        </w:rPr>
        <w:annotationRef/>
      </w:r>
      <w:r>
        <w:rPr>
          <w:rFonts w:ascii="Calibri" w:eastAsia="Calibri" w:hAnsi="Calibri" w:cs="Arial"/>
          <w:sz w:val="20"/>
          <w:szCs w:val="20"/>
        </w:rPr>
        <w:t>It can be helpful to identify what these measures in addition to giving the variable name</w:t>
      </w:r>
    </w:p>
  </w:comment>
  <w:comment w:id="26" w:author="Geist, Katherine S." w:date="2025-04-09T13:29:00Z" w:initials="KSG">
    <w:p w14:paraId="72865009" w14:textId="77777777" w:rsidR="00B23CF8" w:rsidRDefault="00B23CF8" w:rsidP="00B23CF8">
      <w:r>
        <w:rPr>
          <w:rStyle w:val="CommentReference"/>
        </w:rPr>
        <w:annotationRef/>
      </w:r>
      <w:r>
        <w:rPr>
          <w:rFonts w:ascii="Calibri" w:eastAsia="Calibri" w:hAnsi="Calibri" w:cs="Arial"/>
          <w:sz w:val="20"/>
          <w:szCs w:val="20"/>
        </w:rPr>
        <w:t>No need to include this one</w:t>
      </w:r>
    </w:p>
  </w:comment>
  <w:comment w:id="27" w:author="Geist, Katherine S." w:date="2025-04-09T17:01:00Z" w:initials="KSG">
    <w:p w14:paraId="2DB2CE53" w14:textId="77777777" w:rsidR="00BC5EC5" w:rsidRDefault="00BC5EC5" w:rsidP="00BC5EC5">
      <w:r>
        <w:rPr>
          <w:rStyle w:val="CommentReference"/>
        </w:rPr>
        <w:annotationRef/>
      </w:r>
      <w:r>
        <w:rPr>
          <w:rFonts w:ascii="Calibri" w:eastAsia="Calibri" w:hAnsi="Calibri" w:cs="Arial"/>
          <w:sz w:val="20"/>
          <w:szCs w:val="20"/>
        </w:rPr>
        <w:t xml:space="preserve">You are welcome to do it this way, however I want to make sure you don’t make arbitrary choices. So, let’s make sure we discuss the WHY - why top 20? Max parametrization would be sqrt(2421)~49, so you could arguably retain up to 49 before you’d expect to run into and issue (but not including encoding you plan to do, naturally). Again, I’m not fighting your choice - I just want a clear justification of WHY. The strongest justification you could give would be that, after encoding, you expect x number of variables, which exceeds the optional sqrt(p), and thus to prevent possible overfitting you capped it at the top most correlated with the target. </w:t>
      </w:r>
    </w:p>
  </w:comment>
  <w:comment w:id="28" w:author="Geist, Katherine S." w:date="2025-04-09T13:46:00Z" w:initials="KSG">
    <w:p w14:paraId="18394B98" w14:textId="464CABB1" w:rsidR="00037B7A" w:rsidRDefault="00037B7A" w:rsidP="00037B7A">
      <w:r>
        <w:rPr>
          <w:rStyle w:val="CommentReference"/>
        </w:rPr>
        <w:annotationRef/>
      </w:r>
      <w:r>
        <w:rPr>
          <w:rFonts w:ascii="Calibri" w:eastAsia="Calibri" w:hAnsi="Calibri" w:cs="Arial"/>
          <w:sz w:val="20"/>
          <w:szCs w:val="20"/>
        </w:rPr>
        <w:t>Out of curiosity, does the zip code passed through zipcodeR or the python package return a county name or FIPS?</w:t>
      </w:r>
    </w:p>
  </w:comment>
  <w:comment w:id="29" w:author="Geist, Katherine S." w:date="2025-04-09T13:46:00Z" w:initials="KSG">
    <w:p w14:paraId="713F7D2B" w14:textId="77777777" w:rsidR="00037B7A" w:rsidRDefault="00037B7A" w:rsidP="00037B7A">
      <w:r>
        <w:rPr>
          <w:rStyle w:val="CommentReference"/>
        </w:rPr>
        <w:annotationRef/>
      </w:r>
      <w:r>
        <w:rPr>
          <w:rFonts w:ascii="Calibri" w:eastAsia="Calibri" w:hAnsi="Calibri" w:cs="Arial"/>
          <w:sz w:val="20"/>
          <w:szCs w:val="20"/>
        </w:rPr>
        <w:t>Excellent!</w:t>
      </w:r>
    </w:p>
  </w:comment>
  <w:comment w:id="30" w:author="Geist, Katherine S." w:date="2025-04-09T13:48:00Z" w:initials="KSG">
    <w:p w14:paraId="16290765" w14:textId="77777777" w:rsidR="00037B7A" w:rsidRDefault="00037B7A" w:rsidP="00037B7A">
      <w:r>
        <w:rPr>
          <w:rStyle w:val="CommentReference"/>
        </w:rPr>
        <w:annotationRef/>
      </w:r>
      <w:r>
        <w:rPr>
          <w:rFonts w:ascii="Calibri" w:eastAsia="Calibri" w:hAnsi="Calibri" w:cs="Arial"/>
          <w:sz w:val="20"/>
          <w:szCs w:val="20"/>
        </w:rPr>
        <w:t>Very well done!</w:t>
      </w:r>
    </w:p>
  </w:comment>
  <w:comment w:id="31" w:author="Geist, Katherine S." w:date="2025-04-09T13:49:00Z" w:initials="KSG">
    <w:p w14:paraId="0EEEFB2B" w14:textId="77777777" w:rsidR="00037B7A" w:rsidRDefault="00037B7A" w:rsidP="00037B7A">
      <w:r>
        <w:rPr>
          <w:rStyle w:val="CommentReference"/>
        </w:rPr>
        <w:annotationRef/>
      </w:r>
      <w:r>
        <w:rPr>
          <w:rFonts w:ascii="Calibri" w:eastAsia="Calibri" w:hAnsi="Calibri" w:cs="Arial"/>
          <w:sz w:val="20"/>
          <w:szCs w:val="20"/>
        </w:rPr>
        <w:t>Wow, so this is a wider distance than some states? Did you look into these extreme values at all?</w:t>
      </w:r>
    </w:p>
  </w:comment>
  <w:comment w:id="32" w:author="Geist, Katherine S." w:date="2025-04-09T17:04:00Z" w:initials="KSG">
    <w:p w14:paraId="4B3A54E9" w14:textId="77777777" w:rsidR="00BC5EC5" w:rsidRDefault="00BC5EC5" w:rsidP="00BC5EC5">
      <w:r>
        <w:rPr>
          <w:rStyle w:val="CommentReference"/>
        </w:rPr>
        <w:annotationRef/>
      </w:r>
      <w:r>
        <w:rPr>
          <w:rFonts w:ascii="Calibri" w:eastAsia="Calibri" w:hAnsi="Calibri" w:cs="Arial"/>
          <w:sz w:val="20"/>
          <w:szCs w:val="20"/>
        </w:rPr>
        <w:t>Don’t include</w:t>
      </w:r>
    </w:p>
  </w:comment>
  <w:comment w:id="33" w:author="Geist, Katherine S." w:date="2025-04-09T13:51:00Z" w:initials="KSG">
    <w:p w14:paraId="0D650AEC" w14:textId="2A6F7272" w:rsidR="00BC5EC5" w:rsidRDefault="00037B7A" w:rsidP="00BC5EC5">
      <w:r>
        <w:rPr>
          <w:rStyle w:val="CommentReference"/>
        </w:rPr>
        <w:annotationRef/>
      </w:r>
      <w:r w:rsidR="00BC5EC5">
        <w:rPr>
          <w:rFonts w:ascii="Calibri" w:eastAsia="Calibri" w:hAnsi="Calibri" w:cs="Arial"/>
          <w:sz w:val="20"/>
          <w:szCs w:val="20"/>
        </w:rPr>
        <w:t>It will honestly depend on the algorithm too. You may not need to. Or, as discussed in lecture briefly, a Box-Cox transform could be used as well on each of them. But normalization will likely be sufficient in most cases.</w:t>
      </w:r>
    </w:p>
    <w:p w14:paraId="7860AA84" w14:textId="77777777" w:rsidR="00BC5EC5" w:rsidRDefault="00BC5EC5" w:rsidP="00BC5EC5"/>
    <w:p w14:paraId="7B86D123" w14:textId="77777777" w:rsidR="00BC5EC5" w:rsidRDefault="00BC5EC5" w:rsidP="00BC5EC5">
      <w:r>
        <w:rPr>
          <w:rFonts w:ascii="Calibri" w:eastAsia="Calibri" w:hAnsi="Calibri" w:cs="Arial"/>
          <w:sz w:val="20"/>
          <w:szCs w:val="20"/>
        </w:rPr>
        <w:t>Revisiting this after reading through - see my comment about regularized regression, but this comment does still generally stand.</w:t>
      </w:r>
    </w:p>
  </w:comment>
  <w:comment w:id="34" w:author="Geist, Katherine S." w:date="2025-04-09T13:51:00Z" w:initials="KSG">
    <w:p w14:paraId="36257F90" w14:textId="097224F6" w:rsidR="00037B7A" w:rsidRDefault="00037B7A" w:rsidP="00037B7A">
      <w:r>
        <w:rPr>
          <w:rStyle w:val="CommentReference"/>
        </w:rPr>
        <w:annotationRef/>
      </w:r>
      <w:r>
        <w:rPr>
          <w:rFonts w:ascii="Calibri" w:eastAsia="Calibri" w:hAnsi="Calibri" w:cs="Arial"/>
          <w:sz w:val="20"/>
          <w:szCs w:val="20"/>
        </w:rPr>
        <w:t>This one is meaningless. It’s discrete so I wouldn’t include it at all</w:t>
      </w:r>
    </w:p>
  </w:comment>
  <w:comment w:id="35" w:author="Geist, Katherine S." w:date="2025-04-09T13:56:00Z" w:initials="KSG">
    <w:p w14:paraId="1B535F02" w14:textId="77777777" w:rsidR="003A113E" w:rsidRDefault="003A113E" w:rsidP="003A113E">
      <w:r>
        <w:rPr>
          <w:rStyle w:val="CommentReference"/>
        </w:rPr>
        <w:annotationRef/>
      </w:r>
      <w:r>
        <w:rPr>
          <w:rFonts w:ascii="Calibri" w:eastAsia="Calibri" w:hAnsi="Calibri" w:cs="Arial"/>
          <w:sz w:val="20"/>
          <w:szCs w:val="20"/>
        </w:rPr>
        <w:t>That is also going to depend a bit on how many counties states have, though. For example, Washington state (where I live) is larger in land area than Georgia — yet WA has only 39 counties but GA has 159!</w:t>
      </w:r>
    </w:p>
  </w:comment>
  <w:comment w:id="36" w:author="Geist, Katherine S." w:date="2025-04-09T13:59:00Z" w:initials="KSG">
    <w:p w14:paraId="3EFB3BAB" w14:textId="77777777" w:rsidR="003A113E" w:rsidRDefault="003A113E" w:rsidP="003A113E">
      <w:r>
        <w:rPr>
          <w:rStyle w:val="CommentReference"/>
        </w:rPr>
        <w:annotationRef/>
      </w:r>
      <w:r>
        <w:rPr>
          <w:rFonts w:ascii="Calibri" w:eastAsia="Calibri" w:hAnsi="Calibri" w:cs="Arial"/>
          <w:sz w:val="20"/>
          <w:szCs w:val="20"/>
        </w:rPr>
        <w:t xml:space="preserve">So I’m trying to say that the representation is based on how many divisions of the state exist. So, you’re not wrong - but one thing to remember about the data distribution is that, as the west was expanded, counties grew larger and larger and thus western states just have fewer counties. </w:t>
      </w:r>
    </w:p>
  </w:comment>
  <w:comment w:id="37" w:author="Geist, Katherine S." w:date="2025-04-09T14:01:00Z" w:initials="KSG">
    <w:p w14:paraId="6C869C74" w14:textId="77777777" w:rsidR="003A113E" w:rsidRDefault="003A113E" w:rsidP="003A113E">
      <w:r>
        <w:rPr>
          <w:rStyle w:val="CommentReference"/>
        </w:rPr>
        <w:annotationRef/>
      </w:r>
      <w:r>
        <w:rPr>
          <w:rFonts w:ascii="Calibri" w:eastAsia="Calibri" w:hAnsi="Calibri" w:cs="Arial"/>
          <w:sz w:val="20"/>
          <w:szCs w:val="20"/>
        </w:rPr>
        <w:t>Agreed</w:t>
      </w:r>
    </w:p>
  </w:comment>
  <w:comment w:id="38" w:author="Geist, Katherine S." w:date="2025-04-09T15:21:00Z" w:initials="KSG">
    <w:p w14:paraId="59D3D3C6" w14:textId="77777777" w:rsidR="00B92D63" w:rsidRDefault="00B92D63" w:rsidP="00B92D63">
      <w:r>
        <w:rPr>
          <w:rStyle w:val="CommentReference"/>
        </w:rPr>
        <w:annotationRef/>
      </w:r>
      <w:r>
        <w:rPr>
          <w:rFonts w:ascii="Calibri" w:eastAsia="Calibri" w:hAnsi="Calibri" w:cs="Arial"/>
          <w:sz w:val="20"/>
          <w:szCs w:val="20"/>
        </w:rPr>
        <w:t xml:space="preserve">The fair number of zeros *could* present problematic (as a heads up). I would strongly advise checking whether it’s normally distributed given </w:t>
      </w:r>
    </w:p>
  </w:comment>
  <w:comment w:id="39" w:author="Geist, Katherine S." w:date="2025-04-09T15:23:00Z" w:initials="KSG">
    <w:p w14:paraId="1EA5D9EB" w14:textId="77777777" w:rsidR="00B92D63" w:rsidRDefault="00B92D63" w:rsidP="00B92D63">
      <w:r>
        <w:rPr>
          <w:rStyle w:val="CommentReference"/>
        </w:rPr>
        <w:annotationRef/>
      </w:r>
      <w:r>
        <w:rPr>
          <w:rFonts w:ascii="Calibri" w:eastAsia="Calibri" w:hAnsi="Calibri" w:cs="Arial"/>
          <w:sz w:val="20"/>
          <w:szCs w:val="20"/>
        </w:rPr>
        <w:t>Interesting! Yes, I agree it’s important to keep this feature</w:t>
      </w:r>
    </w:p>
  </w:comment>
  <w:comment w:id="40" w:author="Geist, Katherine S." w:date="2025-04-09T15:24:00Z" w:initials="KSG">
    <w:p w14:paraId="290B82E3" w14:textId="77777777" w:rsidR="00B92D63" w:rsidRDefault="00B92D63" w:rsidP="00B92D63">
      <w:r>
        <w:rPr>
          <w:rStyle w:val="CommentReference"/>
        </w:rPr>
        <w:annotationRef/>
      </w:r>
      <w:r>
        <w:rPr>
          <w:rFonts w:ascii="Calibri" w:eastAsia="Calibri" w:hAnsi="Calibri" w:cs="Arial"/>
          <w:sz w:val="20"/>
          <w:szCs w:val="20"/>
        </w:rPr>
        <w:t>Could you add standard error (or you could do std deviation instead if preferred) bars to this? It will help you get a better sense of how much they overlap in spread</w:t>
      </w:r>
    </w:p>
    <w:p w14:paraId="39A909C5" w14:textId="77777777" w:rsidR="00B92D63" w:rsidRDefault="00B92D63" w:rsidP="00B92D63"/>
    <w:p w14:paraId="1699EE24" w14:textId="77777777" w:rsidR="00B92D63" w:rsidRDefault="00B92D63" w:rsidP="00B92D63">
      <w:r>
        <w:rPr>
          <w:rFonts w:ascii="Calibri" w:eastAsia="Calibri" w:hAnsi="Calibri" w:cs="Arial"/>
          <w:sz w:val="20"/>
          <w:szCs w:val="20"/>
        </w:rPr>
        <w:t>You could also reorganize the regions to go from West —&gt; East or East —&gt; West. This patterns fits with the history of westward expansion in the U.S. and how much less dense the middle and western states can be relative to eastern states.</w:t>
      </w:r>
    </w:p>
  </w:comment>
  <w:comment w:id="41" w:author="Geist, Katherine S." w:date="2025-04-09T17:12:00Z" w:initials="KSG">
    <w:p w14:paraId="34381297" w14:textId="77777777" w:rsidR="00E176B2" w:rsidRDefault="00E176B2" w:rsidP="00E176B2">
      <w:r>
        <w:rPr>
          <w:rStyle w:val="CommentReference"/>
        </w:rPr>
        <w:annotationRef/>
      </w:r>
      <w:r>
        <w:rPr>
          <w:rFonts w:ascii="Calibri" w:eastAsia="Calibri" w:hAnsi="Calibri" w:cs="Arial"/>
          <w:sz w:val="20"/>
          <w:szCs w:val="20"/>
        </w:rPr>
        <w:t xml:space="preserve">Nicely done! I am curious how you’re planning to incorporate geographic data (after encoding) in your models. It’s going to be vital. </w:t>
      </w:r>
    </w:p>
  </w:comment>
  <w:comment w:id="42" w:author="Geist, Katherine S." w:date="2025-04-09T17:11:00Z" w:initials="KSG">
    <w:p w14:paraId="2AA7A0E9" w14:textId="56D1A993" w:rsidR="00E176B2" w:rsidRDefault="00E176B2" w:rsidP="00E176B2">
      <w:r>
        <w:rPr>
          <w:rStyle w:val="CommentReference"/>
        </w:rPr>
        <w:annotationRef/>
      </w:r>
      <w:r>
        <w:rPr>
          <w:rFonts w:ascii="Calibri" w:eastAsia="Calibri" w:hAnsi="Calibri" w:cs="Arial"/>
          <w:sz w:val="20"/>
          <w:szCs w:val="20"/>
        </w:rPr>
        <w:t xml:space="preserve">Good job not including county or FIPS but I was surprised not to see state or region? </w:t>
      </w:r>
    </w:p>
  </w:comment>
  <w:comment w:id="43" w:author="Geist, Katherine S." w:date="2025-04-09T16:04:00Z" w:initials="KSG">
    <w:p w14:paraId="48ED4E74" w14:textId="42C2AAA5" w:rsidR="00582C66" w:rsidRDefault="00582C66" w:rsidP="00582C66">
      <w:r>
        <w:rPr>
          <w:rStyle w:val="CommentReference"/>
        </w:rPr>
        <w:annotationRef/>
      </w:r>
      <w:r>
        <w:rPr>
          <w:rFonts w:ascii="Calibri" w:eastAsia="Calibri" w:hAnsi="Calibri" w:cs="Arial"/>
          <w:sz w:val="20"/>
          <w:szCs w:val="20"/>
        </w:rPr>
        <w:t>Excellent choice - however, since I’m pretty sure that your target isn’t normally distributed you’d want to transform it to be so then re-run. It’s unlikely to substantially change these but it could theoretically.</w:t>
      </w:r>
    </w:p>
  </w:comment>
  <w:comment w:id="44" w:author="Geist, Katherine S." w:date="2025-04-09T16:57:00Z" w:initials="KSG">
    <w:p w14:paraId="2883A31D" w14:textId="77777777" w:rsidR="00BC5EC5" w:rsidRDefault="00BC5EC5" w:rsidP="00BC5EC5">
      <w:r>
        <w:rPr>
          <w:rStyle w:val="CommentReference"/>
        </w:rPr>
        <w:annotationRef/>
      </w:r>
      <w:r>
        <w:rPr>
          <w:rFonts w:ascii="Calibri" w:eastAsia="Calibri" w:hAnsi="Calibri" w:cs="Arial"/>
          <w:sz w:val="20"/>
          <w:szCs w:val="20"/>
        </w:rPr>
        <w:t>If you plan to use an Elastic Net for inference (importance of variables), you don’t need your target to be normally distributed BUT you do need to make sure you assess other key assumptions (namely linearity and homoscedasticity). However, if to GET linearity it requires transformation… then you’ll need to transform.</w:t>
      </w:r>
    </w:p>
  </w:comment>
  <w:comment w:id="45" w:author="Geist, Katherine S." w:date="2025-04-09T17:08:00Z" w:initials="KSG">
    <w:p w14:paraId="1DA9850E" w14:textId="77777777" w:rsidR="00E176B2" w:rsidRDefault="00E176B2" w:rsidP="00E176B2">
      <w:r>
        <w:rPr>
          <w:rStyle w:val="CommentReference"/>
        </w:rPr>
        <w:annotationRef/>
      </w:r>
      <w:r>
        <w:rPr>
          <w:rFonts w:ascii="Calibri" w:eastAsia="Calibri" w:hAnsi="Calibri" w:cs="Arial"/>
          <w:sz w:val="20"/>
          <w:szCs w:val="20"/>
        </w:rPr>
        <w:t>Crucial plans this week will need to include what you intend to do to handle (1) encoding (2) missing values and (3) doing the regularized regression [if that’s your choice for your further feature selection]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C0D39C" w15:done="0"/>
  <w15:commentEx w15:paraId="1AF1AD4E" w15:done="0"/>
  <w15:commentEx w15:paraId="4C69821F" w15:done="0"/>
  <w15:commentEx w15:paraId="398D2D7F" w15:done="0"/>
  <w15:commentEx w15:paraId="449A767B" w15:done="0"/>
  <w15:commentEx w15:paraId="2953821B" w15:done="0"/>
  <w15:commentEx w15:paraId="72865009" w15:done="0"/>
  <w15:commentEx w15:paraId="2DB2CE53" w15:done="0"/>
  <w15:commentEx w15:paraId="18394B98" w15:done="0"/>
  <w15:commentEx w15:paraId="713F7D2B" w15:done="0"/>
  <w15:commentEx w15:paraId="16290765" w15:done="0"/>
  <w15:commentEx w15:paraId="0EEEFB2B" w15:done="0"/>
  <w15:commentEx w15:paraId="4B3A54E9" w15:done="0"/>
  <w15:commentEx w15:paraId="7B86D123" w15:done="0"/>
  <w15:commentEx w15:paraId="36257F90" w15:done="0"/>
  <w15:commentEx w15:paraId="1B535F02" w15:done="0"/>
  <w15:commentEx w15:paraId="3EFB3BAB" w15:paraIdParent="1B535F02" w15:done="0"/>
  <w15:commentEx w15:paraId="6C869C74" w15:done="0"/>
  <w15:commentEx w15:paraId="59D3D3C6" w15:done="0"/>
  <w15:commentEx w15:paraId="1EA5D9EB" w15:done="0"/>
  <w15:commentEx w15:paraId="1699EE24" w15:done="0"/>
  <w15:commentEx w15:paraId="34381297" w15:done="0"/>
  <w15:commentEx w15:paraId="2AA7A0E9" w15:done="0"/>
  <w15:commentEx w15:paraId="48ED4E74" w15:done="0"/>
  <w15:commentEx w15:paraId="2883A31D" w15:done="0"/>
  <w15:commentEx w15:paraId="1DA985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D003DF" w16cex:dateUtc="2025-04-09T20:13:00Z"/>
  <w16cex:commentExtensible w16cex:durableId="397BC9BA" w16cex:dateUtc="2025-04-09T20:16:00Z"/>
  <w16cex:commentExtensible w16cex:durableId="78FD299C" w16cex:dateUtc="2025-04-09T20:19:00Z"/>
  <w16cex:commentExtensible w16cex:durableId="7AF5EADD" w16cex:dateUtc="2025-04-09T20:23:00Z"/>
  <w16cex:commentExtensible w16cex:durableId="46B1378A" w16cex:dateUtc="2025-04-09T20:26:00Z"/>
  <w16cex:commentExtensible w16cex:durableId="170BF1AE" w16cex:dateUtc="2025-04-09T20:26:00Z"/>
  <w16cex:commentExtensible w16cex:durableId="780D60E5" w16cex:dateUtc="2025-04-09T20:29:00Z"/>
  <w16cex:commentExtensible w16cex:durableId="07324766" w16cex:dateUtc="2025-04-10T00:01:00Z"/>
  <w16cex:commentExtensible w16cex:durableId="61CFDE18" w16cex:dateUtc="2025-04-09T20:46:00Z"/>
  <w16cex:commentExtensible w16cex:durableId="125654F5" w16cex:dateUtc="2025-04-09T20:46:00Z"/>
  <w16cex:commentExtensible w16cex:durableId="1B02A680" w16cex:dateUtc="2025-04-09T20:48:00Z"/>
  <w16cex:commentExtensible w16cex:durableId="77E1FA34" w16cex:dateUtc="2025-04-09T20:49:00Z"/>
  <w16cex:commentExtensible w16cex:durableId="188A833C" w16cex:dateUtc="2025-04-10T00:04:00Z"/>
  <w16cex:commentExtensible w16cex:durableId="2509C0FE" w16cex:dateUtc="2025-04-09T20:51:00Z"/>
  <w16cex:commentExtensible w16cex:durableId="283F664A" w16cex:dateUtc="2025-04-09T20:51:00Z"/>
  <w16cex:commentExtensible w16cex:durableId="3FCAB9FF" w16cex:dateUtc="2025-04-09T20:56:00Z"/>
  <w16cex:commentExtensible w16cex:durableId="00893000" w16cex:dateUtc="2025-04-09T20:59:00Z"/>
  <w16cex:commentExtensible w16cex:durableId="518B79F0" w16cex:dateUtc="2025-04-09T21:01:00Z"/>
  <w16cex:commentExtensible w16cex:durableId="3C8ACBF6" w16cex:dateUtc="2025-04-09T22:21:00Z"/>
  <w16cex:commentExtensible w16cex:durableId="0122DB50" w16cex:dateUtc="2025-04-09T22:23:00Z"/>
  <w16cex:commentExtensible w16cex:durableId="637522F8" w16cex:dateUtc="2025-04-09T22:24:00Z"/>
  <w16cex:commentExtensible w16cex:durableId="4413CE0F" w16cex:dateUtc="2025-04-10T00:12:00Z"/>
  <w16cex:commentExtensible w16cex:durableId="4607A4E8" w16cex:dateUtc="2025-04-10T00:11:00Z"/>
  <w16cex:commentExtensible w16cex:durableId="38142163" w16cex:dateUtc="2025-04-09T23:04:00Z"/>
  <w16cex:commentExtensible w16cex:durableId="6700D3CC" w16cex:dateUtc="2025-04-09T23:57:00Z"/>
  <w16cex:commentExtensible w16cex:durableId="332574E8" w16cex:dateUtc="2025-04-10T0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C0D39C" w16cid:durableId="02D003DF"/>
  <w16cid:commentId w16cid:paraId="1AF1AD4E" w16cid:durableId="397BC9BA"/>
  <w16cid:commentId w16cid:paraId="4C69821F" w16cid:durableId="78FD299C"/>
  <w16cid:commentId w16cid:paraId="398D2D7F" w16cid:durableId="7AF5EADD"/>
  <w16cid:commentId w16cid:paraId="449A767B" w16cid:durableId="46B1378A"/>
  <w16cid:commentId w16cid:paraId="2953821B" w16cid:durableId="170BF1AE"/>
  <w16cid:commentId w16cid:paraId="72865009" w16cid:durableId="780D60E5"/>
  <w16cid:commentId w16cid:paraId="2DB2CE53" w16cid:durableId="07324766"/>
  <w16cid:commentId w16cid:paraId="18394B98" w16cid:durableId="61CFDE18"/>
  <w16cid:commentId w16cid:paraId="713F7D2B" w16cid:durableId="125654F5"/>
  <w16cid:commentId w16cid:paraId="16290765" w16cid:durableId="1B02A680"/>
  <w16cid:commentId w16cid:paraId="0EEEFB2B" w16cid:durableId="77E1FA34"/>
  <w16cid:commentId w16cid:paraId="4B3A54E9" w16cid:durableId="188A833C"/>
  <w16cid:commentId w16cid:paraId="7B86D123" w16cid:durableId="2509C0FE"/>
  <w16cid:commentId w16cid:paraId="36257F90" w16cid:durableId="283F664A"/>
  <w16cid:commentId w16cid:paraId="1B535F02" w16cid:durableId="3FCAB9FF"/>
  <w16cid:commentId w16cid:paraId="3EFB3BAB" w16cid:durableId="00893000"/>
  <w16cid:commentId w16cid:paraId="6C869C74" w16cid:durableId="518B79F0"/>
  <w16cid:commentId w16cid:paraId="59D3D3C6" w16cid:durableId="3C8ACBF6"/>
  <w16cid:commentId w16cid:paraId="1EA5D9EB" w16cid:durableId="0122DB50"/>
  <w16cid:commentId w16cid:paraId="1699EE24" w16cid:durableId="637522F8"/>
  <w16cid:commentId w16cid:paraId="34381297" w16cid:durableId="4413CE0F"/>
  <w16cid:commentId w16cid:paraId="2AA7A0E9" w16cid:durableId="4607A4E8"/>
  <w16cid:commentId w16cid:paraId="48ED4E74" w16cid:durableId="38142163"/>
  <w16cid:commentId w16cid:paraId="2883A31D" w16cid:durableId="6700D3CC"/>
  <w16cid:commentId w16cid:paraId="1DA9850E" w16cid:durableId="332574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B92474" w14:textId="77777777" w:rsidR="00CB5C0B" w:rsidRDefault="00CB5C0B">
      <w:pPr>
        <w:spacing w:after="0" w:line="240" w:lineRule="auto"/>
      </w:pPr>
      <w:r>
        <w:separator/>
      </w:r>
    </w:p>
  </w:endnote>
  <w:endnote w:type="continuationSeparator" w:id="0">
    <w:p w14:paraId="3A2AD982" w14:textId="77777777" w:rsidR="00CB5C0B" w:rsidRDefault="00CB5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4344DC44-34D6-9F4D-B3E6-8D2268EC674C}"/>
  </w:font>
  <w:font w:name="Times New Roman">
    <w:panose1 w:val="02020603050405020304"/>
    <w:charset w:val="00"/>
    <w:family w:val="roman"/>
    <w:pitch w:val="variable"/>
    <w:sig w:usb0="E0002EFF" w:usb1="C000785B" w:usb2="00000009" w:usb3="00000000" w:csb0="000001FF" w:csb1="00000000"/>
    <w:embedRegular r:id="rId2" w:fontKey="{8402F79F-7A8B-D149-8975-6DB6AE9B3807}"/>
    <w:embedBold r:id="rId3" w:fontKey="{4AEA0D69-02D3-D747-96A9-D1F48436C018}"/>
    <w:embedItalic r:id="rId4" w:fontKey="{9284D722-58AD-C749-9DEC-7ED067EF1F96}"/>
    <w:embedBoldItalic r:id="rId5" w:fontKey="{FEED02C8-C8CF-6A4B-8FFE-B5651A14A4F6}"/>
  </w:font>
  <w:font w:name="Times">
    <w:altName w:val="Times New Roman"/>
    <w:panose1 w:val="00000500000000020000"/>
    <w:charset w:val="00"/>
    <w:family w:val="auto"/>
    <w:pitch w:val="default"/>
  </w:font>
  <w:font w:name="new times roman">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embedRegular r:id="rId13" w:fontKey="{13F4B195-FDFF-C54B-BDBD-F440C7D88B41}"/>
    <w:embedBold r:id="rId14" w:fontKey="{026F41F0-9C17-534D-B777-56FD9B965CED}"/>
    <w:embedItalic r:id="rId15" w:fontKey="{72AC7B17-16F3-1A41-A1EF-458D6B12934D}"/>
    <w:embedBoldItalic r:id="rId16" w:fontKey="{1F597160-F3A4-D74F-87F0-49BDBA9E0AEC}"/>
  </w:font>
  <w:font w:name="Calibri">
    <w:panose1 w:val="020F0502020204030204"/>
    <w:charset w:val="00"/>
    <w:family w:val="swiss"/>
    <w:pitch w:val="variable"/>
    <w:sig w:usb0="E4002EFF" w:usb1="C200247B" w:usb2="00000009" w:usb3="00000000" w:csb0="000001FF" w:csb1="00000000"/>
    <w:embedRegular r:id="rId17" w:fontKey="{7CD5721E-5B22-594A-8E46-17B727DB367E}"/>
    <w:embedBold r:id="rId18" w:fontKey="{8E7D2C9E-6101-924B-B0A4-AD5581D730C0}"/>
    <w:embedItalic r:id="rId19" w:fontKey="{B00A9442-637F-854F-A52F-4372A7426C72}"/>
  </w:font>
  <w:font w:name="Calibri Light">
    <w:panose1 w:val="020F0302020204030204"/>
    <w:charset w:val="00"/>
    <w:family w:val="swiss"/>
    <w:pitch w:val="variable"/>
    <w:sig w:usb0="E4002EFF" w:usb1="C200247B" w:usb2="00000009" w:usb3="00000000" w:csb0="000001FF" w:csb1="00000000"/>
    <w:embedRegular r:id="rId20" w:fontKey="{44B8C6AC-1A7C-4C46-8B3A-69C5A5C38250}"/>
    <w:embedBold r:id="rId21" w:fontKey="{B832B47B-6A15-6E47-9D6B-EC3A899F4733}"/>
  </w:font>
  <w:font w:name="Segoe UI">
    <w:panose1 w:val="020B0502040204020203"/>
    <w:charset w:val="00"/>
    <w:family w:val="swiss"/>
    <w:pitch w:val="variable"/>
    <w:sig w:usb0="E4002EFF" w:usb1="C000E47F" w:usb2="00000009" w:usb3="00000000" w:csb0="000001FF" w:csb1="00000000"/>
    <w:embedItalic r:id="rId22" w:fontKey="{A3652494-52F3-994B-AA89-3B8B768E5F14}"/>
  </w:font>
  <w:font w:name="Courier">
    <w:panose1 w:val="00000000000000000000"/>
    <w:charset w:val="00"/>
    <w:family w:val="modern"/>
    <w:pitch w:val="fixed"/>
    <w:sig w:usb0="00000003" w:usb1="00000000" w:usb2="00000000" w:usb3="00000000" w:csb0="00000001" w:csb1="00000000"/>
    <w:embedRegular r:id="rId23" w:fontKey="{7381D61A-DBD0-174B-87D0-14BA82CD4E08}"/>
  </w:font>
  <w:font w:name="Courier New">
    <w:panose1 w:val="02070309020205020404"/>
    <w:charset w:val="00"/>
    <w:family w:val="modern"/>
    <w:pitch w:val="fixed"/>
    <w:sig w:usb0="E0002AFF" w:usb1="C0007843" w:usb2="00000009" w:usb3="00000000" w:csb0="000001FF" w:csb1="00000000"/>
    <w:embedRegular r:id="rId24" w:fontKey="{DC4A1E48-5BB3-1340-B6FE-D09FB58C43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2C551" w14:textId="77777777" w:rsidR="00B76F00" w:rsidRDefault="00000000">
    <w:pPr>
      <w:jc w:val="right"/>
    </w:pPr>
    <w:r>
      <w:fldChar w:fldCharType="begin"/>
    </w:r>
    <w:r>
      <w:instrText>PAGE</w:instrText>
    </w:r>
    <w:r>
      <w:fldChar w:fldCharType="separate"/>
    </w:r>
    <w:r w:rsidR="00343D6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B4E94" w14:textId="77777777" w:rsidR="00CB5C0B" w:rsidRDefault="00CB5C0B">
      <w:pPr>
        <w:spacing w:after="0" w:line="240" w:lineRule="auto"/>
      </w:pPr>
      <w:r>
        <w:separator/>
      </w:r>
    </w:p>
  </w:footnote>
  <w:footnote w:type="continuationSeparator" w:id="0">
    <w:p w14:paraId="25DC2E2F" w14:textId="77777777" w:rsidR="00CB5C0B" w:rsidRDefault="00CB5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701A7E"/>
    <w:multiLevelType w:val="multilevel"/>
    <w:tmpl w:val="2F94C16E"/>
    <w:lvl w:ilvl="0">
      <w:start w:val="1"/>
      <w:numFmt w:val="decimal"/>
      <w:pStyle w:val="ListNumb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B8305BB"/>
    <w:multiLevelType w:val="multilevel"/>
    <w:tmpl w:val="02C0EB3A"/>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E122955"/>
    <w:multiLevelType w:val="multilevel"/>
    <w:tmpl w:val="C3B6C70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44D84ADA"/>
    <w:multiLevelType w:val="hybridMultilevel"/>
    <w:tmpl w:val="5D74C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0B6A45"/>
    <w:multiLevelType w:val="multilevel"/>
    <w:tmpl w:val="38209CE6"/>
    <w:lvl w:ilvl="0">
      <w:start w:val="1"/>
      <w:numFmt w:val="decimal"/>
      <w:pStyle w:val="ListBullet"/>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517A7F65"/>
    <w:multiLevelType w:val="multilevel"/>
    <w:tmpl w:val="46DE154C"/>
    <w:lvl w:ilvl="0">
      <w:start w:val="1"/>
      <w:numFmt w:val="decimal"/>
      <w:pStyle w:val="ListBullet3"/>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526211975">
    <w:abstractNumId w:val="4"/>
  </w:num>
  <w:num w:numId="2" w16cid:durableId="268243928">
    <w:abstractNumId w:val="0"/>
  </w:num>
  <w:num w:numId="3" w16cid:durableId="426967551">
    <w:abstractNumId w:val="1"/>
  </w:num>
  <w:num w:numId="4" w16cid:durableId="1904019457">
    <w:abstractNumId w:val="5"/>
  </w:num>
  <w:num w:numId="5" w16cid:durableId="278805006">
    <w:abstractNumId w:val="2"/>
  </w:num>
  <w:num w:numId="6" w16cid:durableId="1794706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74801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54603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269511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11693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94823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ist, Katherine S.">
    <w15:presenceInfo w15:providerId="AD" w15:userId="S::kgeist4@my.stlcc.edu::90e5691d-04a7-474f-9e29-a1c6bcc603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F00"/>
    <w:rsid w:val="00037B7A"/>
    <w:rsid w:val="001451FE"/>
    <w:rsid w:val="00343D60"/>
    <w:rsid w:val="003A113E"/>
    <w:rsid w:val="00582C66"/>
    <w:rsid w:val="00B23CF8"/>
    <w:rsid w:val="00B76F00"/>
    <w:rsid w:val="00B92D63"/>
    <w:rsid w:val="00BC5EC5"/>
    <w:rsid w:val="00C47DAD"/>
    <w:rsid w:val="00CB5C0B"/>
    <w:rsid w:val="00E17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982CA9"/>
  <w15:docId w15:val="{CF1E0FC8-D9E3-2947-9206-3702898BD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US" w:eastAsia="en-US" w:bidi="ar-SA"/>
      </w:rPr>
    </w:rPrDefault>
    <w:pPrDefault>
      <w:pPr>
        <w:spacing w:after="120" w:line="30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E46"/>
    <w:rPr>
      <w:rFonts w:ascii="new times roman" w:eastAsia="Arial" w:hAnsi="new times roman" w:cs="Calibri"/>
      <w:szCs w:val="18"/>
    </w:rPr>
  </w:style>
  <w:style w:type="paragraph" w:styleId="Heading1">
    <w:name w:val="heading 1"/>
    <w:basedOn w:val="Normal"/>
    <w:next w:val="Normal"/>
    <w:link w:val="Heading1Char"/>
    <w:uiPriority w:val="9"/>
    <w:qFormat/>
    <w:rsid w:val="00605263"/>
    <w:pPr>
      <w:keepNext/>
      <w:keepLines/>
      <w:numPr>
        <w:numId w:val="5"/>
      </w:numPr>
      <w:spacing w:before="720" w:after="80"/>
      <w:outlineLvl w:val="0"/>
    </w:pPr>
    <w:rPr>
      <w:rFonts w:eastAsiaTheme="majorEastAsia"/>
      <w:b/>
      <w:bCs/>
      <w:szCs w:val="24"/>
    </w:rPr>
  </w:style>
  <w:style w:type="paragraph" w:styleId="Heading2">
    <w:name w:val="heading 2"/>
    <w:basedOn w:val="Normal"/>
    <w:next w:val="Normal"/>
    <w:link w:val="Heading2Char"/>
    <w:uiPriority w:val="9"/>
    <w:unhideWhenUsed/>
    <w:qFormat/>
    <w:rsid w:val="00605263"/>
    <w:pPr>
      <w:keepNext/>
      <w:keepLines/>
      <w:numPr>
        <w:ilvl w:val="1"/>
        <w:numId w:val="5"/>
      </w:numPr>
      <w:spacing w:before="360" w:after="80"/>
      <w:outlineLvl w:val="1"/>
    </w:pPr>
    <w:rPr>
      <w:rFonts w:eastAsiaTheme="majorEastAsia"/>
      <w:b/>
      <w:bCs/>
      <w:szCs w:val="20"/>
    </w:rPr>
  </w:style>
  <w:style w:type="paragraph" w:styleId="Heading3">
    <w:name w:val="heading 3"/>
    <w:basedOn w:val="Normal"/>
    <w:next w:val="Normal"/>
    <w:link w:val="Heading3Char"/>
    <w:uiPriority w:val="9"/>
    <w:semiHidden/>
    <w:unhideWhenUsed/>
    <w:qFormat/>
    <w:rsid w:val="005D2436"/>
    <w:pPr>
      <w:keepNext/>
      <w:keepLines/>
      <w:numPr>
        <w:ilvl w:val="2"/>
        <w:numId w:val="5"/>
      </w:numPr>
      <w:spacing w:before="240" w:after="80"/>
      <w:outlineLvl w:val="2"/>
    </w:pPr>
    <w:rPr>
      <w:rFonts w:eastAsiaTheme="majorEastAsia"/>
      <w:b/>
      <w:iCs/>
      <w:color w:val="1F3864" w:themeColor="accent1" w:themeShade="80"/>
    </w:rPr>
  </w:style>
  <w:style w:type="paragraph" w:styleId="Heading4">
    <w:name w:val="heading 4"/>
    <w:basedOn w:val="Normal"/>
    <w:next w:val="Normal"/>
    <w:link w:val="Heading4Char"/>
    <w:uiPriority w:val="9"/>
    <w:semiHidden/>
    <w:unhideWhenUsed/>
    <w:qFormat/>
    <w:rsid w:val="00047DCA"/>
    <w:pPr>
      <w:keepNext/>
      <w:keepLines/>
      <w:numPr>
        <w:ilvl w:val="3"/>
        <w:numId w:val="5"/>
      </w:numPr>
      <w:spacing w:before="80" w:after="40"/>
      <w:outlineLvl w:val="3"/>
    </w:pPr>
    <w:rPr>
      <w:rFonts w:eastAsiaTheme="majorEastAsia" w:cstheme="majorBidi"/>
      <w:b/>
      <w:iCs/>
      <w:color w:val="1F3864" w:themeColor="accent1" w:themeShade="80"/>
    </w:rPr>
  </w:style>
  <w:style w:type="paragraph" w:styleId="Heading5">
    <w:name w:val="heading 5"/>
    <w:basedOn w:val="Normal"/>
    <w:next w:val="Normal"/>
    <w:link w:val="Heading5Char"/>
    <w:uiPriority w:val="9"/>
    <w:semiHidden/>
    <w:unhideWhenUsed/>
    <w:qFormat/>
    <w:rsid w:val="00047DCA"/>
    <w:pPr>
      <w:keepNext/>
      <w:keepLines/>
      <w:numPr>
        <w:ilvl w:val="4"/>
        <w:numId w:val="5"/>
      </w:numPr>
      <w:spacing w:before="80" w:after="40"/>
      <w:outlineLvl w:val="4"/>
    </w:pPr>
    <w:rPr>
      <w:rFonts w:eastAsiaTheme="majorEastAsia" w:cstheme="majorBidi"/>
      <w:b/>
      <w:i/>
      <w:color w:val="1F3864" w:themeColor="accent1" w:themeShade="80"/>
    </w:rPr>
  </w:style>
  <w:style w:type="paragraph" w:styleId="Heading6">
    <w:name w:val="heading 6"/>
    <w:basedOn w:val="Normal"/>
    <w:next w:val="Normal"/>
    <w:link w:val="Heading6Char"/>
    <w:uiPriority w:val="9"/>
    <w:semiHidden/>
    <w:unhideWhenUsed/>
    <w:qFormat/>
    <w:rsid w:val="00C172FB"/>
    <w:pPr>
      <w:keepNext/>
      <w:keepLines/>
      <w:numPr>
        <w:ilvl w:val="5"/>
        <w:numId w:val="5"/>
      </w:numPr>
      <w:spacing w:before="40" w:after="0"/>
      <w:outlineLvl w:val="5"/>
    </w:pPr>
    <w:rPr>
      <w:rFonts w:eastAsiaTheme="majorEastAsia" w:cstheme="majorBidi"/>
      <w:b/>
      <w:i/>
      <w:iCs/>
      <w:color w:val="2F5496" w:themeColor="accent1" w:themeShade="BF"/>
    </w:rPr>
  </w:style>
  <w:style w:type="paragraph" w:styleId="Heading7">
    <w:name w:val="heading 7"/>
    <w:basedOn w:val="Normal"/>
    <w:next w:val="Normal"/>
    <w:link w:val="Heading7Char"/>
    <w:uiPriority w:val="9"/>
    <w:unhideWhenUsed/>
    <w:qFormat/>
    <w:rsid w:val="007623E1"/>
    <w:pPr>
      <w:keepNext/>
      <w:keepLines/>
      <w:numPr>
        <w:ilvl w:val="6"/>
        <w:numId w:val="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23E1"/>
    <w:pPr>
      <w:keepNext/>
      <w:keepLines/>
      <w:numPr>
        <w:ilvl w:val="7"/>
        <w:numId w:val="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23E1"/>
    <w:pPr>
      <w:keepNext/>
      <w:keepLines/>
      <w:numPr>
        <w:ilvl w:val="8"/>
        <w:numId w:val="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23E1"/>
    <w:pPr>
      <w:spacing w:after="80" w:line="240" w:lineRule="auto"/>
      <w:contextualSpacing/>
    </w:pPr>
    <w:rPr>
      <w:rFonts w:asciiTheme="majorHAnsi" w:eastAsiaTheme="majorEastAsia" w:hAnsiTheme="majorHAnsi" w:cstheme="majorBidi"/>
      <w:b/>
      <w:bCs/>
      <w:spacing w:val="-10"/>
      <w:kern w:val="28"/>
      <w:sz w:val="40"/>
      <w:szCs w:val="40"/>
    </w:rPr>
  </w:style>
  <w:style w:type="character" w:customStyle="1" w:styleId="Heading3Char">
    <w:name w:val="Heading 3 Char"/>
    <w:basedOn w:val="DefaultParagraphFont"/>
    <w:link w:val="Heading3"/>
    <w:uiPriority w:val="9"/>
    <w:rsid w:val="005D2436"/>
    <w:rPr>
      <w:rFonts w:ascii="new times roman" w:eastAsiaTheme="majorEastAsia" w:hAnsi="new times roman" w:cs="Calibri"/>
      <w:b/>
      <w:iCs/>
      <w:color w:val="1F3864" w:themeColor="accent1" w:themeShade="80"/>
      <w:kern w:val="0"/>
      <w:sz w:val="24"/>
      <w:szCs w:val="18"/>
    </w:rPr>
  </w:style>
  <w:style w:type="paragraph" w:customStyle="1" w:styleId="BulkofText">
    <w:name w:val="Bulk of Text"/>
    <w:basedOn w:val="Normal"/>
    <w:autoRedefine/>
    <w:qFormat/>
    <w:rsid w:val="008C55C7"/>
    <w:rPr>
      <w:rFonts w:eastAsiaTheme="majorEastAsia" w:cstheme="majorBidi"/>
    </w:rPr>
  </w:style>
  <w:style w:type="character" w:customStyle="1" w:styleId="Heading2Char">
    <w:name w:val="Heading 2 Char"/>
    <w:basedOn w:val="DefaultParagraphFont"/>
    <w:link w:val="Heading2"/>
    <w:uiPriority w:val="9"/>
    <w:rsid w:val="00605263"/>
    <w:rPr>
      <w:rFonts w:ascii="new times roman" w:eastAsiaTheme="majorEastAsia" w:hAnsi="new times roman" w:cs="Calibri"/>
      <w:b/>
      <w:bCs/>
      <w:kern w:val="0"/>
      <w:sz w:val="24"/>
      <w:szCs w:val="20"/>
    </w:rPr>
  </w:style>
  <w:style w:type="paragraph" w:styleId="Caption">
    <w:name w:val="caption"/>
    <w:basedOn w:val="Normal"/>
    <w:next w:val="Normal"/>
    <w:uiPriority w:val="35"/>
    <w:unhideWhenUsed/>
    <w:qFormat/>
    <w:rsid w:val="008A3C83"/>
    <w:pPr>
      <w:spacing w:before="160" w:after="360" w:line="240" w:lineRule="auto"/>
    </w:pPr>
    <w:rPr>
      <w:i/>
      <w:iCs/>
      <w:color w:val="44546A" w:themeColor="text2"/>
      <w:sz w:val="18"/>
    </w:rPr>
  </w:style>
  <w:style w:type="paragraph" w:customStyle="1" w:styleId="bulletedlist">
    <w:name w:val="bulleted list"/>
    <w:basedOn w:val="Normal"/>
    <w:qFormat/>
    <w:rsid w:val="00543380"/>
    <w:pPr>
      <w:tabs>
        <w:tab w:val="left" w:pos="280"/>
        <w:tab w:val="num" w:pos="720"/>
      </w:tabs>
      <w:spacing w:after="60" w:line="298" w:lineRule="auto"/>
      <w:ind w:left="720" w:hanging="720"/>
    </w:pPr>
    <w:rPr>
      <w:rFonts w:ascii="Calibri" w:hAnsi="Calibri"/>
    </w:rPr>
  </w:style>
  <w:style w:type="paragraph" w:customStyle="1" w:styleId="bulletedlistwithspacing">
    <w:name w:val="bulleted list with spacing"/>
    <w:basedOn w:val="bulletedlist"/>
    <w:qFormat/>
    <w:rsid w:val="007623E1"/>
  </w:style>
  <w:style w:type="character" w:styleId="CommentReference">
    <w:name w:val="annotation reference"/>
    <w:basedOn w:val="DefaultParagraphFont"/>
    <w:uiPriority w:val="99"/>
    <w:semiHidden/>
    <w:unhideWhenUsed/>
    <w:rsid w:val="007623E1"/>
    <w:rPr>
      <w:sz w:val="16"/>
      <w:szCs w:val="16"/>
    </w:rPr>
  </w:style>
  <w:style w:type="paragraph" w:styleId="CommentText">
    <w:name w:val="annotation text"/>
    <w:basedOn w:val="Normal"/>
    <w:link w:val="CommentTextChar"/>
    <w:uiPriority w:val="99"/>
    <w:unhideWhenUsed/>
    <w:rsid w:val="007623E1"/>
    <w:pPr>
      <w:spacing w:after="0" w:line="240" w:lineRule="auto"/>
    </w:pPr>
    <w:rPr>
      <w:rFonts w:ascii="Calibri" w:eastAsia="Calibri" w:hAnsi="Calibri" w:cs="Arial"/>
      <w:sz w:val="20"/>
      <w:szCs w:val="20"/>
    </w:rPr>
  </w:style>
  <w:style w:type="character" w:customStyle="1" w:styleId="CommentTextChar">
    <w:name w:val="Comment Text Char"/>
    <w:basedOn w:val="DefaultParagraphFont"/>
    <w:link w:val="CommentText"/>
    <w:uiPriority w:val="99"/>
    <w:rsid w:val="007623E1"/>
    <w:rPr>
      <w:rFonts w:ascii="Calibri" w:eastAsia="Calibri" w:hAnsi="Calibri" w:cs="Arial"/>
      <w:kern w:val="0"/>
      <w:sz w:val="20"/>
      <w:szCs w:val="20"/>
    </w:rPr>
  </w:style>
  <w:style w:type="character" w:customStyle="1" w:styleId="Heading1Char">
    <w:name w:val="Heading 1 Char"/>
    <w:basedOn w:val="DefaultParagraphFont"/>
    <w:link w:val="Heading1"/>
    <w:uiPriority w:val="9"/>
    <w:rsid w:val="00605263"/>
    <w:rPr>
      <w:rFonts w:ascii="new times roman" w:eastAsiaTheme="majorEastAsia" w:hAnsi="new times roman" w:cs="Calibri"/>
      <w:b/>
      <w:bCs/>
      <w:kern w:val="0"/>
      <w:sz w:val="24"/>
      <w:szCs w:val="24"/>
    </w:rPr>
  </w:style>
  <w:style w:type="paragraph" w:customStyle="1" w:styleId="TableText-nospaceafter">
    <w:name w:val="Table Text - no space after"/>
    <w:basedOn w:val="BulkofText"/>
    <w:qFormat/>
    <w:rsid w:val="007623E1"/>
    <w:pPr>
      <w:spacing w:after="0"/>
      <w:ind w:left="216"/>
    </w:pPr>
  </w:style>
  <w:style w:type="paragraph" w:customStyle="1" w:styleId="TitleNoNumber">
    <w:name w:val="Title No Number"/>
    <w:basedOn w:val="Heading1"/>
    <w:link w:val="TitleNoNumberChar"/>
    <w:qFormat/>
    <w:rsid w:val="007623E1"/>
    <w:pPr>
      <w:numPr>
        <w:numId w:val="0"/>
      </w:numPr>
      <w:spacing w:line="276" w:lineRule="auto"/>
    </w:pPr>
    <w:rPr>
      <w:kern w:val="2"/>
    </w:rPr>
  </w:style>
  <w:style w:type="character" w:customStyle="1" w:styleId="TitleChar">
    <w:name w:val="Title Char"/>
    <w:basedOn w:val="DefaultParagraphFont"/>
    <w:link w:val="Title"/>
    <w:uiPriority w:val="10"/>
    <w:rsid w:val="007623E1"/>
    <w:rPr>
      <w:rFonts w:asciiTheme="majorHAnsi" w:eastAsiaTheme="majorEastAsia" w:hAnsiTheme="majorHAnsi" w:cstheme="majorBidi"/>
      <w:b/>
      <w:bCs/>
      <w:spacing w:val="-10"/>
      <w:kern w:val="28"/>
      <w:sz w:val="40"/>
      <w:szCs w:val="40"/>
    </w:rPr>
  </w:style>
  <w:style w:type="paragraph" w:customStyle="1" w:styleId="Bluetitles">
    <w:name w:val="Blue titles"/>
    <w:basedOn w:val="Normal"/>
    <w:qFormat/>
    <w:rsid w:val="007623E1"/>
    <w:pPr>
      <w:spacing w:before="480" w:after="240" w:line="0" w:lineRule="atLeast"/>
      <w:ind w:right="2"/>
    </w:pPr>
    <w:rPr>
      <w:rFonts w:ascii="Arial" w:hAnsi="Arial" w:cs="Arial"/>
      <w:b/>
      <w:i/>
      <w:color w:val="41589C"/>
      <w:szCs w:val="16"/>
    </w:rPr>
  </w:style>
  <w:style w:type="paragraph" w:customStyle="1" w:styleId="Caption1">
    <w:name w:val="Caption1"/>
    <w:basedOn w:val="BulkofText"/>
    <w:qFormat/>
    <w:rsid w:val="007623E1"/>
    <w:rPr>
      <w:b/>
      <w:sz w:val="14"/>
      <w:szCs w:val="14"/>
    </w:rPr>
  </w:style>
  <w:style w:type="paragraph" w:customStyle="1" w:styleId="Quote1">
    <w:name w:val="Quote1"/>
    <w:basedOn w:val="BulkofText"/>
    <w:qFormat/>
    <w:rsid w:val="007623E1"/>
    <w:pPr>
      <w:spacing w:before="240" w:after="480"/>
      <w:ind w:left="720" w:right="806"/>
      <w:jc w:val="center"/>
    </w:pPr>
    <w:rPr>
      <w:rFonts w:ascii="Segoe UI" w:hAnsi="Segoe UI" w:cs="Segoe UI"/>
      <w:i/>
      <w:iCs/>
      <w:color w:val="0D0D0D"/>
      <w:shd w:val="clear" w:color="auto" w:fill="FFFFFF"/>
    </w:rPr>
  </w:style>
  <w:style w:type="paragraph" w:customStyle="1" w:styleId="References">
    <w:name w:val="References"/>
    <w:basedOn w:val="BulkofText"/>
    <w:qFormat/>
    <w:rsid w:val="007623E1"/>
    <w:pPr>
      <w:tabs>
        <w:tab w:val="num" w:pos="720"/>
      </w:tabs>
      <w:ind w:left="720" w:hanging="720"/>
    </w:pPr>
  </w:style>
  <w:style w:type="paragraph" w:customStyle="1" w:styleId="Tableinthemiddle">
    <w:name w:val="Table in the middle"/>
    <w:basedOn w:val="BulkofText"/>
    <w:qFormat/>
    <w:rsid w:val="007623E1"/>
    <w:pPr>
      <w:jc w:val="center"/>
    </w:pPr>
  </w:style>
  <w:style w:type="paragraph" w:customStyle="1" w:styleId="SubTitleWithNumber">
    <w:name w:val="SubTitle_WithNumber"/>
    <w:basedOn w:val="TitleNoNumber"/>
    <w:qFormat/>
    <w:rsid w:val="006C4ED9"/>
    <w:pPr>
      <w:tabs>
        <w:tab w:val="num" w:pos="720"/>
      </w:tabs>
      <w:ind w:left="720" w:hanging="720"/>
    </w:pPr>
    <w:rPr>
      <w:sz w:val="22"/>
    </w:rPr>
  </w:style>
  <w:style w:type="character" w:customStyle="1" w:styleId="Heading4Char">
    <w:name w:val="Heading 4 Char"/>
    <w:basedOn w:val="DefaultParagraphFont"/>
    <w:link w:val="Heading4"/>
    <w:uiPriority w:val="9"/>
    <w:rsid w:val="00047DCA"/>
    <w:rPr>
      <w:rFonts w:ascii="new times roman" w:eastAsiaTheme="majorEastAsia" w:hAnsi="new times roman" w:cstheme="majorBidi"/>
      <w:b/>
      <w:iCs/>
      <w:color w:val="1F3864" w:themeColor="accent1" w:themeShade="80"/>
      <w:kern w:val="0"/>
      <w:sz w:val="24"/>
      <w:szCs w:val="18"/>
    </w:rPr>
  </w:style>
  <w:style w:type="character" w:customStyle="1" w:styleId="Heading5Char">
    <w:name w:val="Heading 5 Char"/>
    <w:basedOn w:val="DefaultParagraphFont"/>
    <w:link w:val="Heading5"/>
    <w:uiPriority w:val="9"/>
    <w:rsid w:val="00047DCA"/>
    <w:rPr>
      <w:rFonts w:ascii="new times roman" w:eastAsiaTheme="majorEastAsia" w:hAnsi="new times roman" w:cstheme="majorBidi"/>
      <w:b/>
      <w:i/>
      <w:color w:val="1F3864" w:themeColor="accent1" w:themeShade="80"/>
      <w:kern w:val="0"/>
      <w:sz w:val="24"/>
      <w:szCs w:val="18"/>
    </w:rPr>
  </w:style>
  <w:style w:type="character" w:customStyle="1" w:styleId="Heading6Char">
    <w:name w:val="Heading 6 Char"/>
    <w:basedOn w:val="DefaultParagraphFont"/>
    <w:link w:val="Heading6"/>
    <w:uiPriority w:val="9"/>
    <w:rsid w:val="00C172FB"/>
    <w:rPr>
      <w:rFonts w:ascii="new times roman" w:eastAsiaTheme="majorEastAsia" w:hAnsi="new times roman" w:cstheme="majorBidi"/>
      <w:b/>
      <w:i/>
      <w:iCs/>
      <w:color w:val="2F5496" w:themeColor="accent1" w:themeShade="BF"/>
      <w:kern w:val="0"/>
      <w:sz w:val="24"/>
      <w:szCs w:val="18"/>
    </w:rPr>
  </w:style>
  <w:style w:type="character" w:customStyle="1" w:styleId="Heading7Char">
    <w:name w:val="Heading 7 Char"/>
    <w:basedOn w:val="DefaultParagraphFont"/>
    <w:link w:val="Heading7"/>
    <w:uiPriority w:val="9"/>
    <w:rsid w:val="007623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23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23E1"/>
    <w:rPr>
      <w:rFonts w:eastAsiaTheme="majorEastAsia" w:cstheme="majorBidi"/>
      <w:color w:val="272727" w:themeColor="text1" w:themeTint="D8"/>
    </w:rPr>
  </w:style>
  <w:style w:type="paragraph" w:styleId="TOC1">
    <w:name w:val="toc 1"/>
    <w:basedOn w:val="Normal"/>
    <w:next w:val="Normal"/>
    <w:autoRedefine/>
    <w:uiPriority w:val="39"/>
    <w:unhideWhenUsed/>
    <w:rsid w:val="007623E1"/>
    <w:pPr>
      <w:spacing w:after="100"/>
    </w:pPr>
  </w:style>
  <w:style w:type="paragraph" w:styleId="TOC2">
    <w:name w:val="toc 2"/>
    <w:basedOn w:val="Normal"/>
    <w:next w:val="Normal"/>
    <w:autoRedefine/>
    <w:uiPriority w:val="39"/>
    <w:unhideWhenUsed/>
    <w:rsid w:val="007623E1"/>
    <w:pPr>
      <w:spacing w:after="100"/>
      <w:ind w:left="220"/>
    </w:pPr>
  </w:style>
  <w:style w:type="paragraph" w:styleId="FootnoteText">
    <w:name w:val="footnote text"/>
    <w:basedOn w:val="Normal"/>
    <w:link w:val="FootnoteTextChar"/>
    <w:uiPriority w:val="99"/>
    <w:semiHidden/>
    <w:unhideWhenUsed/>
    <w:rsid w:val="007623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23E1"/>
    <w:rPr>
      <w:sz w:val="20"/>
      <w:szCs w:val="20"/>
    </w:rPr>
  </w:style>
  <w:style w:type="paragraph" w:styleId="Header">
    <w:name w:val="header"/>
    <w:basedOn w:val="Normal"/>
    <w:link w:val="HeaderChar"/>
    <w:uiPriority w:val="99"/>
    <w:unhideWhenUsed/>
    <w:rsid w:val="0076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3E1"/>
  </w:style>
  <w:style w:type="paragraph" w:styleId="Footer">
    <w:name w:val="footer"/>
    <w:basedOn w:val="Normal"/>
    <w:link w:val="FooterChar"/>
    <w:uiPriority w:val="99"/>
    <w:unhideWhenUsed/>
    <w:rsid w:val="0076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3E1"/>
  </w:style>
  <w:style w:type="paragraph" w:styleId="TableofFigures">
    <w:name w:val="table of figures"/>
    <w:basedOn w:val="Normal"/>
    <w:next w:val="Normal"/>
    <w:uiPriority w:val="99"/>
    <w:unhideWhenUsed/>
    <w:rsid w:val="007623E1"/>
    <w:pPr>
      <w:spacing w:after="0"/>
    </w:pPr>
  </w:style>
  <w:style w:type="character" w:styleId="FootnoteReference">
    <w:name w:val="footnote reference"/>
    <w:basedOn w:val="DefaultParagraphFont"/>
    <w:uiPriority w:val="99"/>
    <w:semiHidden/>
    <w:unhideWhenUsed/>
    <w:rsid w:val="007623E1"/>
    <w:rPr>
      <w:vertAlign w:val="superscript"/>
    </w:rPr>
  </w:style>
  <w:style w:type="paragraph" w:styleId="MacroText">
    <w:name w:val="macro"/>
    <w:link w:val="MacroTextChar"/>
    <w:uiPriority w:val="99"/>
    <w:unhideWhenUsed/>
    <w:rsid w:val="007623E1"/>
    <w:pPr>
      <w:tabs>
        <w:tab w:val="left" w:pos="576"/>
        <w:tab w:val="left" w:pos="1152"/>
        <w:tab w:val="left" w:pos="1728"/>
        <w:tab w:val="left" w:pos="2304"/>
        <w:tab w:val="left" w:pos="2880"/>
        <w:tab w:val="left" w:pos="3456"/>
        <w:tab w:val="left" w:pos="4032"/>
      </w:tabs>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7623E1"/>
    <w:rPr>
      <w:rFonts w:ascii="Courier" w:eastAsiaTheme="minorEastAsia" w:hAnsi="Courier"/>
      <w:kern w:val="0"/>
      <w:sz w:val="20"/>
      <w:szCs w:val="20"/>
    </w:rPr>
  </w:style>
  <w:style w:type="paragraph" w:styleId="List">
    <w:name w:val="List"/>
    <w:basedOn w:val="BulkofText"/>
    <w:uiPriority w:val="99"/>
    <w:unhideWhenUsed/>
    <w:rsid w:val="007623E1"/>
    <w:pPr>
      <w:ind w:hanging="360"/>
      <w:contextualSpacing/>
    </w:pPr>
  </w:style>
  <w:style w:type="paragraph" w:styleId="ListBullet">
    <w:name w:val="List Bullet"/>
    <w:basedOn w:val="BulkofText"/>
    <w:uiPriority w:val="99"/>
    <w:unhideWhenUsed/>
    <w:rsid w:val="00A957AD"/>
    <w:pPr>
      <w:numPr>
        <w:numId w:val="1"/>
      </w:numPr>
      <w:contextualSpacing/>
    </w:pPr>
    <w:rPr>
      <w:b/>
      <w:color w:val="2F5496" w:themeColor="accent1" w:themeShade="BF"/>
    </w:rPr>
  </w:style>
  <w:style w:type="paragraph" w:styleId="ListNumber">
    <w:name w:val="List Number"/>
    <w:basedOn w:val="BulkofText"/>
    <w:uiPriority w:val="99"/>
    <w:unhideWhenUsed/>
    <w:rsid w:val="00A957AD"/>
    <w:pPr>
      <w:numPr>
        <w:numId w:val="2"/>
      </w:numPr>
      <w:contextualSpacing/>
    </w:pPr>
    <w:rPr>
      <w:b/>
      <w:color w:val="2F5496" w:themeColor="accent1" w:themeShade="BF"/>
    </w:rPr>
  </w:style>
  <w:style w:type="paragraph" w:styleId="List2">
    <w:name w:val="List 2"/>
    <w:basedOn w:val="BulkofText"/>
    <w:uiPriority w:val="99"/>
    <w:unhideWhenUsed/>
    <w:rsid w:val="007623E1"/>
    <w:pPr>
      <w:ind w:left="720" w:hanging="360"/>
      <w:contextualSpacing/>
    </w:pPr>
  </w:style>
  <w:style w:type="paragraph" w:styleId="List3">
    <w:name w:val="List 3"/>
    <w:basedOn w:val="Normal"/>
    <w:uiPriority w:val="99"/>
    <w:unhideWhenUsed/>
    <w:rsid w:val="007623E1"/>
    <w:pPr>
      <w:ind w:left="1080" w:hanging="360"/>
      <w:contextualSpacing/>
    </w:pPr>
  </w:style>
  <w:style w:type="paragraph" w:styleId="ListBullet2">
    <w:name w:val="List Bullet 2"/>
    <w:basedOn w:val="BulkofText"/>
    <w:uiPriority w:val="99"/>
    <w:unhideWhenUsed/>
    <w:rsid w:val="008E32F7"/>
    <w:pPr>
      <w:numPr>
        <w:numId w:val="3"/>
      </w:numPr>
      <w:contextualSpacing/>
    </w:pPr>
  </w:style>
  <w:style w:type="paragraph" w:styleId="ListBullet3">
    <w:name w:val="List Bullet 3"/>
    <w:basedOn w:val="BulkofText"/>
    <w:uiPriority w:val="99"/>
    <w:unhideWhenUsed/>
    <w:rsid w:val="007623E1"/>
    <w:pPr>
      <w:numPr>
        <w:numId w:val="4"/>
      </w:numPr>
      <w:contextualSpacing/>
    </w:pPr>
  </w:style>
  <w:style w:type="paragraph" w:styleId="ListNumber2">
    <w:name w:val="List Number 2"/>
    <w:basedOn w:val="BulkofText"/>
    <w:uiPriority w:val="99"/>
    <w:unhideWhenUsed/>
    <w:rsid w:val="000A337F"/>
    <w:pPr>
      <w:tabs>
        <w:tab w:val="num" w:pos="720"/>
      </w:tabs>
      <w:ind w:left="720" w:hanging="720"/>
      <w:contextualSpacing/>
    </w:pPr>
  </w:style>
  <w:style w:type="paragraph" w:styleId="ListNumber3">
    <w:name w:val="List Number 3"/>
    <w:basedOn w:val="BulkofText"/>
    <w:uiPriority w:val="99"/>
    <w:unhideWhenUsed/>
    <w:rsid w:val="007623E1"/>
    <w:pPr>
      <w:tabs>
        <w:tab w:val="num" w:pos="720"/>
      </w:tabs>
      <w:ind w:left="720" w:hanging="720"/>
      <w:contextualSpacing/>
    </w:pPr>
  </w:style>
  <w:style w:type="paragraph" w:styleId="BodyText">
    <w:name w:val="Body Text"/>
    <w:basedOn w:val="Normal"/>
    <w:link w:val="BodyTextChar"/>
    <w:uiPriority w:val="99"/>
    <w:unhideWhenUsed/>
    <w:rsid w:val="007623E1"/>
  </w:style>
  <w:style w:type="character" w:customStyle="1" w:styleId="BodyTextChar">
    <w:name w:val="Body Text Char"/>
    <w:basedOn w:val="DefaultParagraphFont"/>
    <w:link w:val="BodyText"/>
    <w:uiPriority w:val="99"/>
    <w:rsid w:val="007623E1"/>
  </w:style>
  <w:style w:type="paragraph" w:styleId="ListContinue">
    <w:name w:val="List Continue"/>
    <w:basedOn w:val="BulkofText"/>
    <w:uiPriority w:val="99"/>
    <w:unhideWhenUsed/>
    <w:rsid w:val="007623E1"/>
    <w:pPr>
      <w:contextualSpacing/>
    </w:pPr>
  </w:style>
  <w:style w:type="paragraph" w:styleId="ListContinue2">
    <w:name w:val="List Continue 2"/>
    <w:basedOn w:val="BulkofText"/>
    <w:uiPriority w:val="99"/>
    <w:unhideWhenUsed/>
    <w:rsid w:val="007623E1"/>
    <w:pPr>
      <w:ind w:left="720"/>
      <w:contextualSpacing/>
    </w:pPr>
  </w:style>
  <w:style w:type="paragraph" w:styleId="ListContinue3">
    <w:name w:val="List Continue 3"/>
    <w:basedOn w:val="Normal"/>
    <w:uiPriority w:val="99"/>
    <w:unhideWhenUsed/>
    <w:rsid w:val="007623E1"/>
    <w:pPr>
      <w:ind w:left="1080"/>
      <w:contextualSpacing/>
    </w:p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623E1"/>
    <w:rPr>
      <w:rFonts w:eastAsiaTheme="majorEastAsia" w:cstheme="majorBidi"/>
      <w:color w:val="595959" w:themeColor="text1" w:themeTint="A6"/>
      <w:spacing w:val="15"/>
      <w:sz w:val="28"/>
      <w:szCs w:val="28"/>
    </w:rPr>
  </w:style>
  <w:style w:type="paragraph" w:styleId="BodyText2">
    <w:name w:val="Body Text 2"/>
    <w:basedOn w:val="Normal"/>
    <w:link w:val="BodyText2Char"/>
    <w:uiPriority w:val="99"/>
    <w:unhideWhenUsed/>
    <w:rsid w:val="007623E1"/>
    <w:pPr>
      <w:spacing w:line="480" w:lineRule="auto"/>
    </w:pPr>
  </w:style>
  <w:style w:type="character" w:customStyle="1" w:styleId="BodyText2Char">
    <w:name w:val="Body Text 2 Char"/>
    <w:basedOn w:val="DefaultParagraphFont"/>
    <w:link w:val="BodyText2"/>
    <w:uiPriority w:val="99"/>
    <w:rsid w:val="007623E1"/>
  </w:style>
  <w:style w:type="paragraph" w:styleId="BodyText3">
    <w:name w:val="Body Text 3"/>
    <w:basedOn w:val="Normal"/>
    <w:link w:val="BodyText3Char"/>
    <w:uiPriority w:val="99"/>
    <w:unhideWhenUsed/>
    <w:rsid w:val="007623E1"/>
    <w:rPr>
      <w:sz w:val="16"/>
      <w:szCs w:val="16"/>
    </w:rPr>
  </w:style>
  <w:style w:type="character" w:customStyle="1" w:styleId="BodyText3Char">
    <w:name w:val="Body Text 3 Char"/>
    <w:basedOn w:val="DefaultParagraphFont"/>
    <w:link w:val="BodyText3"/>
    <w:uiPriority w:val="99"/>
    <w:rsid w:val="007623E1"/>
    <w:rPr>
      <w:sz w:val="16"/>
      <w:szCs w:val="16"/>
    </w:rPr>
  </w:style>
  <w:style w:type="character" w:styleId="Hyperlink">
    <w:name w:val="Hyperlink"/>
    <w:basedOn w:val="DefaultParagraphFont"/>
    <w:uiPriority w:val="99"/>
    <w:unhideWhenUsed/>
    <w:rsid w:val="007623E1"/>
    <w:rPr>
      <w:color w:val="0563C1" w:themeColor="hyperlink"/>
      <w:u w:val="single"/>
    </w:rPr>
  </w:style>
  <w:style w:type="character" w:styleId="Strong">
    <w:name w:val="Strong"/>
    <w:basedOn w:val="DefaultParagraphFont"/>
    <w:uiPriority w:val="22"/>
    <w:qFormat/>
    <w:rsid w:val="007623E1"/>
    <w:rPr>
      <w:b/>
      <w:bCs/>
    </w:rPr>
  </w:style>
  <w:style w:type="character" w:styleId="Emphasis">
    <w:name w:val="Emphasis"/>
    <w:basedOn w:val="DefaultParagraphFont"/>
    <w:uiPriority w:val="20"/>
    <w:qFormat/>
    <w:rsid w:val="007623E1"/>
    <w:rPr>
      <w:i/>
      <w:iCs/>
    </w:rPr>
  </w:style>
  <w:style w:type="paragraph" w:styleId="NormalWeb">
    <w:name w:val="Normal (Web)"/>
    <w:basedOn w:val="Normal"/>
    <w:uiPriority w:val="99"/>
    <w:semiHidden/>
    <w:unhideWhenUsed/>
    <w:rsid w:val="007623E1"/>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7623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623E1"/>
    <w:pPr>
      <w:spacing w:after="0" w:line="240" w:lineRule="auto"/>
    </w:pPr>
    <w:rPr>
      <w:rFonts w:eastAsiaTheme="minorEastAsia"/>
    </w:rPr>
  </w:style>
  <w:style w:type="table" w:styleId="LightShading">
    <w:name w:val="Light Shading"/>
    <w:basedOn w:val="TableNormal"/>
    <w:uiPriority w:val="60"/>
    <w:rsid w:val="007623E1"/>
    <w:pPr>
      <w:spacing w:after="0" w:line="240" w:lineRule="auto"/>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7623E1"/>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7623E1"/>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7623E1"/>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7623E1"/>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7623E1"/>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Accent1">
    <w:name w:val="Light List Accent 1"/>
    <w:basedOn w:val="TableNormal"/>
    <w:uiPriority w:val="61"/>
    <w:rsid w:val="007623E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Grid-Accent1">
    <w:name w:val="Light Grid Accent 1"/>
    <w:basedOn w:val="TableNormal"/>
    <w:uiPriority w:val="62"/>
    <w:rsid w:val="007623E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MediumShading1-Accent1">
    <w:name w:val="Medium Shading 1 Accent 1"/>
    <w:basedOn w:val="TableNormal"/>
    <w:uiPriority w:val="63"/>
    <w:rsid w:val="007623E1"/>
    <w:pPr>
      <w:spacing w:after="0" w:line="240" w:lineRule="auto"/>
    </w:pPr>
    <w:rPr>
      <w:rFonts w:eastAsiaTheme="minorEastAsia"/>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paragraph" w:styleId="ListParagraph">
    <w:name w:val="List Paragraph"/>
    <w:basedOn w:val="Normal"/>
    <w:uiPriority w:val="34"/>
    <w:qFormat/>
    <w:rsid w:val="007623E1"/>
    <w:pPr>
      <w:ind w:left="720"/>
      <w:contextualSpacing/>
    </w:pPr>
  </w:style>
  <w:style w:type="paragraph" w:styleId="Quote">
    <w:name w:val="Quote"/>
    <w:basedOn w:val="Normal"/>
    <w:next w:val="Normal"/>
    <w:link w:val="QuoteChar"/>
    <w:uiPriority w:val="29"/>
    <w:qFormat/>
    <w:rsid w:val="007623E1"/>
    <w:pPr>
      <w:spacing w:before="160"/>
      <w:jc w:val="center"/>
    </w:pPr>
    <w:rPr>
      <w:i/>
      <w:iCs/>
      <w:color w:val="404040" w:themeColor="text1" w:themeTint="BF"/>
    </w:rPr>
  </w:style>
  <w:style w:type="character" w:customStyle="1" w:styleId="QuoteChar">
    <w:name w:val="Quote Char"/>
    <w:basedOn w:val="DefaultParagraphFont"/>
    <w:link w:val="Quote"/>
    <w:uiPriority w:val="29"/>
    <w:rsid w:val="007623E1"/>
    <w:rPr>
      <w:i/>
      <w:iCs/>
      <w:color w:val="404040" w:themeColor="text1" w:themeTint="BF"/>
    </w:rPr>
  </w:style>
  <w:style w:type="paragraph" w:styleId="IntenseQuote">
    <w:name w:val="Intense Quote"/>
    <w:basedOn w:val="Normal"/>
    <w:next w:val="Normal"/>
    <w:link w:val="IntenseQuoteChar"/>
    <w:uiPriority w:val="30"/>
    <w:qFormat/>
    <w:rsid w:val="007623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623E1"/>
    <w:rPr>
      <w:i/>
      <w:iCs/>
      <w:color w:val="2F5496" w:themeColor="accent1" w:themeShade="BF"/>
    </w:rPr>
  </w:style>
  <w:style w:type="table" w:styleId="MediumList2-Accent1">
    <w:name w:val="Medium List 2 Accent 1"/>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623E1"/>
    <w:pPr>
      <w:spacing w:after="0" w:line="240" w:lineRule="auto"/>
    </w:pPr>
    <w:rPr>
      <w:rFonts w:eastAsiaTheme="minorEastAsia"/>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2-Accent1">
    <w:name w:val="Medium Grid 2 Accent 1"/>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DarkList-Accent1">
    <w:name w:val="Dark List Accent 1"/>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ColorfulShading-Accent1">
    <w:name w:val="Colorful Shading Accent 1"/>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Grid-Accent1">
    <w:name w:val="Colorful Grid Accent 1"/>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LightShading-Accent2">
    <w:name w:val="Light Shading Accent 2"/>
    <w:basedOn w:val="TableNormal"/>
    <w:uiPriority w:val="60"/>
    <w:rsid w:val="007623E1"/>
    <w:pPr>
      <w:spacing w:after="0" w:line="240" w:lineRule="auto"/>
    </w:pPr>
    <w:rPr>
      <w:rFonts w:eastAsiaTheme="minorEastAsia"/>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List-Accent2">
    <w:name w:val="Light List Accent 2"/>
    <w:basedOn w:val="TableNormal"/>
    <w:uiPriority w:val="61"/>
    <w:rsid w:val="007623E1"/>
    <w:pPr>
      <w:spacing w:after="0" w:line="240" w:lineRule="auto"/>
    </w:pPr>
    <w:rPr>
      <w:rFonts w:eastAsiaTheme="minorEastAsia"/>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Grid-Accent2">
    <w:name w:val="Light Grid Accent 2"/>
    <w:basedOn w:val="TableNormal"/>
    <w:uiPriority w:val="62"/>
    <w:rsid w:val="007623E1"/>
    <w:pPr>
      <w:spacing w:after="0" w:line="240" w:lineRule="auto"/>
    </w:pPr>
    <w:rPr>
      <w:rFonts w:eastAsiaTheme="minorEastAsia"/>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MediumShading1-Accent2">
    <w:name w:val="Medium Shading 1 Accent 2"/>
    <w:basedOn w:val="TableNormal"/>
    <w:uiPriority w:val="63"/>
    <w:rsid w:val="007623E1"/>
    <w:pPr>
      <w:spacing w:after="0" w:line="240" w:lineRule="auto"/>
    </w:pPr>
    <w:rPr>
      <w:rFonts w:eastAsiaTheme="minorEastAsia"/>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2-Accent2">
    <w:name w:val="Medium List 2 Accent 2"/>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rsid w:val="007623E1"/>
    <w:pPr>
      <w:spacing w:after="0" w:line="240" w:lineRule="auto"/>
    </w:pPr>
    <w:rPr>
      <w:rFonts w:eastAsiaTheme="minorEastAsia"/>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2-Accent2">
    <w:name w:val="Medium Grid 2 Accent 2"/>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DarkList-Accent2">
    <w:name w:val="Dark List Accent 2"/>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ColorfulShading-Accent2">
    <w:name w:val="Colorful Shading Accent 2"/>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Grid-Accent2">
    <w:name w:val="Colorful Grid Accent 2"/>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LightShading-Accent3">
    <w:name w:val="Light Shading Accent 3"/>
    <w:basedOn w:val="TableNormal"/>
    <w:uiPriority w:val="60"/>
    <w:rsid w:val="007623E1"/>
    <w:pPr>
      <w:spacing w:after="0" w:line="240" w:lineRule="auto"/>
    </w:pPr>
    <w:rPr>
      <w:rFonts w:eastAsiaTheme="minorEastAsia"/>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7623E1"/>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Grid-Accent3">
    <w:name w:val="Light Grid Accent 3"/>
    <w:basedOn w:val="TableNormal"/>
    <w:uiPriority w:val="62"/>
    <w:rsid w:val="007623E1"/>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MediumShading1-Accent3">
    <w:name w:val="Medium Shading 1 Accent 3"/>
    <w:basedOn w:val="TableNormal"/>
    <w:uiPriority w:val="63"/>
    <w:rsid w:val="007623E1"/>
    <w:pPr>
      <w:spacing w:after="0" w:line="240" w:lineRule="auto"/>
    </w:pPr>
    <w:rPr>
      <w:rFonts w:eastAsiaTheme="minorEastAsia"/>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2-Accent3">
    <w:name w:val="Medium List 2 Accent 3"/>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rsid w:val="007623E1"/>
    <w:pPr>
      <w:spacing w:after="0" w:line="240" w:lineRule="auto"/>
    </w:pPr>
    <w:rPr>
      <w:rFonts w:eastAsiaTheme="minorEastAsia"/>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2-Accent3">
    <w:name w:val="Medium Grid 2 Accent 3"/>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DarkList-Accent3">
    <w:name w:val="Dark List Accent 3"/>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ColorfulShading-Accent3">
    <w:name w:val="Colorful Shading Accent 3"/>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List-Accent3">
    <w:name w:val="Colorful List Accent 3"/>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Grid-Accent3">
    <w:name w:val="Colorful Grid Accent 3"/>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LightShading-Accent4">
    <w:name w:val="Light Shading Accent 4"/>
    <w:basedOn w:val="TableNormal"/>
    <w:uiPriority w:val="60"/>
    <w:rsid w:val="007623E1"/>
    <w:pPr>
      <w:spacing w:after="0" w:line="240" w:lineRule="auto"/>
    </w:pPr>
    <w:rPr>
      <w:rFonts w:eastAsiaTheme="minorEastAsia"/>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4">
    <w:name w:val="Light List Accent 4"/>
    <w:basedOn w:val="TableNormal"/>
    <w:uiPriority w:val="61"/>
    <w:rsid w:val="007623E1"/>
    <w:pPr>
      <w:spacing w:after="0" w:line="240" w:lineRule="auto"/>
    </w:pPr>
    <w:rPr>
      <w:rFonts w:eastAsiaTheme="minorEastAsia"/>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Grid-Accent4">
    <w:name w:val="Light Grid Accent 4"/>
    <w:basedOn w:val="TableNormal"/>
    <w:uiPriority w:val="62"/>
    <w:rsid w:val="007623E1"/>
    <w:pPr>
      <w:spacing w:after="0" w:line="240" w:lineRule="auto"/>
    </w:pPr>
    <w:rPr>
      <w:rFonts w:eastAsiaTheme="minorEastAsia"/>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MediumShading1-Accent4">
    <w:name w:val="Medium Shading 1 Accent 4"/>
    <w:basedOn w:val="TableNormal"/>
    <w:uiPriority w:val="63"/>
    <w:rsid w:val="007623E1"/>
    <w:pPr>
      <w:spacing w:after="0" w:line="240" w:lineRule="auto"/>
    </w:pPr>
    <w:rPr>
      <w:rFonts w:eastAsiaTheme="minorEastAsia"/>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2-Accent4">
    <w:name w:val="Medium List 2 Accent 4"/>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rsid w:val="007623E1"/>
    <w:pPr>
      <w:spacing w:after="0" w:line="240" w:lineRule="auto"/>
    </w:pPr>
    <w:rPr>
      <w:rFonts w:eastAsiaTheme="minorEastAsia"/>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2-Accent4">
    <w:name w:val="Medium Grid 2 Accent 4"/>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DarkList-Accent4">
    <w:name w:val="Dark List Accent 4"/>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ColorfulShading-Accent4">
    <w:name w:val="Colorful Shading Accent 4"/>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Grid-Accent4">
    <w:name w:val="Colorful Grid Accent 4"/>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ghtShading-Accent5">
    <w:name w:val="Light Shading Accent 5"/>
    <w:basedOn w:val="TableNormal"/>
    <w:uiPriority w:val="60"/>
    <w:rsid w:val="007623E1"/>
    <w:pPr>
      <w:spacing w:after="0" w:line="240" w:lineRule="auto"/>
    </w:pPr>
    <w:rPr>
      <w:rFonts w:eastAsiaTheme="minorEastAsia"/>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Accent5">
    <w:name w:val="Light List Accent 5"/>
    <w:basedOn w:val="TableNormal"/>
    <w:uiPriority w:val="61"/>
    <w:rsid w:val="007623E1"/>
    <w:pPr>
      <w:spacing w:after="0" w:line="240" w:lineRule="auto"/>
    </w:pPr>
    <w:rPr>
      <w:rFonts w:eastAsiaTheme="minorEastAsia"/>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Grid-Accent5">
    <w:name w:val="Light Grid Accent 5"/>
    <w:basedOn w:val="TableNormal"/>
    <w:uiPriority w:val="62"/>
    <w:rsid w:val="007623E1"/>
    <w:pPr>
      <w:spacing w:after="0" w:line="240" w:lineRule="auto"/>
    </w:pPr>
    <w:rPr>
      <w:rFonts w:eastAsiaTheme="minorEastAsia"/>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MediumShading1-Accent5">
    <w:name w:val="Medium Shading 1 Accent 5"/>
    <w:basedOn w:val="TableNormal"/>
    <w:uiPriority w:val="63"/>
    <w:rsid w:val="007623E1"/>
    <w:pPr>
      <w:spacing w:after="0" w:line="240" w:lineRule="auto"/>
    </w:pPr>
    <w:rPr>
      <w:rFonts w:eastAsiaTheme="minorEastAsia"/>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2-Accent5">
    <w:name w:val="Medium List 2 Accent 5"/>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7623E1"/>
    <w:pPr>
      <w:spacing w:after="0" w:line="240" w:lineRule="auto"/>
    </w:pPr>
    <w:rPr>
      <w:rFonts w:eastAsiaTheme="minorEastAsia"/>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2-Accent5">
    <w:name w:val="Medium Grid 2 Accent 5"/>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DarkList-Accent5">
    <w:name w:val="Dark List Accent 5"/>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ColorfulShading-Accent5">
    <w:name w:val="Colorful Shading Accent 5"/>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Grid-Accent5">
    <w:name w:val="Colorful Grid Accent 5"/>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LightShading-Accent6">
    <w:name w:val="Light Shading Accent 6"/>
    <w:basedOn w:val="TableNormal"/>
    <w:uiPriority w:val="60"/>
    <w:rsid w:val="007623E1"/>
    <w:pPr>
      <w:spacing w:after="0" w:line="240" w:lineRule="auto"/>
    </w:pPr>
    <w:rPr>
      <w:rFonts w:eastAsiaTheme="minorEastAsia"/>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Accent6">
    <w:name w:val="Light List Accent 6"/>
    <w:basedOn w:val="TableNormal"/>
    <w:uiPriority w:val="61"/>
    <w:rsid w:val="007623E1"/>
    <w:pPr>
      <w:spacing w:after="0" w:line="240" w:lineRule="auto"/>
    </w:pPr>
    <w:rPr>
      <w:rFonts w:eastAsiaTheme="minorEastAsia"/>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Accent6">
    <w:name w:val="Light Grid Accent 6"/>
    <w:basedOn w:val="TableNormal"/>
    <w:uiPriority w:val="62"/>
    <w:rsid w:val="007623E1"/>
    <w:pPr>
      <w:spacing w:after="0" w:line="240" w:lineRule="auto"/>
    </w:pPr>
    <w:rPr>
      <w:rFonts w:eastAsiaTheme="minorEastAsia"/>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Accent6">
    <w:name w:val="Medium Shading 1 Accent 6"/>
    <w:basedOn w:val="TableNormal"/>
    <w:uiPriority w:val="63"/>
    <w:rsid w:val="007623E1"/>
    <w:pPr>
      <w:spacing w:after="0" w:line="240" w:lineRule="auto"/>
    </w:pPr>
    <w:rPr>
      <w:rFonts w:eastAsiaTheme="minorEastAsia"/>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7623E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rsid w:val="007623E1"/>
    <w:pPr>
      <w:spacing w:after="0" w:line="240" w:lineRule="auto"/>
    </w:pPr>
    <w:rPr>
      <w:rFonts w:eastAsiaTheme="minorEastAsia"/>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Accent6">
    <w:name w:val="Medium List 2 Accent 6"/>
    <w:basedOn w:val="TableNormal"/>
    <w:uiPriority w:val="66"/>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rsid w:val="007623E1"/>
    <w:pPr>
      <w:spacing w:after="0" w:line="240" w:lineRule="auto"/>
    </w:pPr>
    <w:rPr>
      <w:rFonts w:eastAsiaTheme="minorEastAsia"/>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Accent6">
    <w:name w:val="Medium Grid 2 Accent 6"/>
    <w:basedOn w:val="TableNormal"/>
    <w:uiPriority w:val="68"/>
    <w:rsid w:val="007623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rsid w:val="007623E1"/>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Accent6">
    <w:name w:val="Dark List Accent 6"/>
    <w:basedOn w:val="TableNormal"/>
    <w:uiPriority w:val="70"/>
    <w:rsid w:val="007623E1"/>
    <w:pPr>
      <w:spacing w:after="0" w:line="240" w:lineRule="auto"/>
    </w:pPr>
    <w:rPr>
      <w:rFonts w:eastAsiaTheme="minorEastAsia"/>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Accent6">
    <w:name w:val="Colorful Shading Accent 6"/>
    <w:basedOn w:val="TableNormal"/>
    <w:uiPriority w:val="71"/>
    <w:rsid w:val="007623E1"/>
    <w:pPr>
      <w:spacing w:after="0" w:line="240" w:lineRule="auto"/>
    </w:pPr>
    <w:rPr>
      <w:rFonts w:eastAsiaTheme="minorEastAsia"/>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rsid w:val="007623E1"/>
    <w:pPr>
      <w:spacing w:after="0" w:line="240" w:lineRule="auto"/>
    </w:pPr>
    <w:rPr>
      <w:rFonts w:eastAsiaTheme="minorEastAsia"/>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Accent6">
    <w:name w:val="Colorful Grid Accent 6"/>
    <w:basedOn w:val="TableNormal"/>
    <w:uiPriority w:val="73"/>
    <w:rsid w:val="007623E1"/>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SubtleEmphasis">
    <w:name w:val="Subtle Emphasis"/>
    <w:basedOn w:val="DefaultParagraphFont"/>
    <w:uiPriority w:val="19"/>
    <w:qFormat/>
    <w:rsid w:val="007623E1"/>
    <w:rPr>
      <w:i/>
      <w:iCs/>
      <w:color w:val="808080" w:themeColor="text1" w:themeTint="7F"/>
    </w:rPr>
  </w:style>
  <w:style w:type="character" w:styleId="IntenseEmphasis">
    <w:name w:val="Intense Emphasis"/>
    <w:basedOn w:val="DefaultParagraphFont"/>
    <w:uiPriority w:val="21"/>
    <w:qFormat/>
    <w:rsid w:val="007623E1"/>
    <w:rPr>
      <w:i/>
      <w:iCs/>
      <w:color w:val="2F5496" w:themeColor="accent1" w:themeShade="BF"/>
    </w:rPr>
  </w:style>
  <w:style w:type="character" w:styleId="SubtleReference">
    <w:name w:val="Subtle Reference"/>
    <w:basedOn w:val="DefaultParagraphFont"/>
    <w:uiPriority w:val="31"/>
    <w:qFormat/>
    <w:rsid w:val="007623E1"/>
    <w:rPr>
      <w:smallCaps/>
      <w:color w:val="ED7D31" w:themeColor="accent2"/>
      <w:u w:val="single"/>
    </w:rPr>
  </w:style>
  <w:style w:type="character" w:styleId="IntenseReference">
    <w:name w:val="Intense Reference"/>
    <w:basedOn w:val="DefaultParagraphFont"/>
    <w:uiPriority w:val="32"/>
    <w:qFormat/>
    <w:rsid w:val="007623E1"/>
    <w:rPr>
      <w:b/>
      <w:bCs/>
      <w:smallCaps/>
      <w:color w:val="2F5496" w:themeColor="accent1" w:themeShade="BF"/>
      <w:spacing w:val="5"/>
    </w:rPr>
  </w:style>
  <w:style w:type="character" w:styleId="BookTitle">
    <w:name w:val="Book Title"/>
    <w:basedOn w:val="DefaultParagraphFont"/>
    <w:uiPriority w:val="33"/>
    <w:qFormat/>
    <w:rsid w:val="007623E1"/>
    <w:rPr>
      <w:b/>
      <w:bCs/>
      <w:smallCaps/>
      <w:spacing w:val="5"/>
    </w:rPr>
  </w:style>
  <w:style w:type="paragraph" w:styleId="TOCHeading">
    <w:name w:val="TOC Heading"/>
    <w:basedOn w:val="Heading1"/>
    <w:next w:val="Normal"/>
    <w:uiPriority w:val="39"/>
    <w:unhideWhenUsed/>
    <w:qFormat/>
    <w:rsid w:val="007623E1"/>
    <w:pPr>
      <w:spacing w:line="276" w:lineRule="auto"/>
      <w:outlineLvl w:val="9"/>
    </w:pPr>
    <w:rPr>
      <w:kern w:val="2"/>
    </w:rPr>
  </w:style>
  <w:style w:type="character" w:styleId="UnresolvedMention">
    <w:name w:val="Unresolved Mention"/>
    <w:basedOn w:val="DefaultParagraphFont"/>
    <w:uiPriority w:val="99"/>
    <w:semiHidden/>
    <w:unhideWhenUsed/>
    <w:rsid w:val="007623E1"/>
    <w:rPr>
      <w:color w:val="605E5C"/>
      <w:shd w:val="clear" w:color="auto" w:fill="E1DFDD"/>
    </w:rPr>
  </w:style>
  <w:style w:type="paragraph" w:customStyle="1" w:styleId="SubTitle-NoNumber">
    <w:name w:val="SubTitle - NoNumber"/>
    <w:basedOn w:val="TitleNoNumber"/>
    <w:next w:val="BulkofText"/>
    <w:link w:val="SubTitle-NoNumberChar"/>
    <w:qFormat/>
    <w:rsid w:val="00717EA4"/>
    <w:pPr>
      <w:spacing w:before="240"/>
    </w:pPr>
  </w:style>
  <w:style w:type="character" w:customStyle="1" w:styleId="TitleNoNumberChar">
    <w:name w:val="Title No Number Char"/>
    <w:basedOn w:val="Heading1Char"/>
    <w:link w:val="TitleNoNumber"/>
    <w:rsid w:val="004039DD"/>
    <w:rPr>
      <w:rFonts w:ascii="Calibri" w:eastAsiaTheme="majorEastAsia" w:hAnsi="Calibri" w:cs="Calibri"/>
      <w:b/>
      <w:bCs/>
      <w:kern w:val="0"/>
      <w:sz w:val="24"/>
      <w:szCs w:val="24"/>
    </w:rPr>
  </w:style>
  <w:style w:type="character" w:customStyle="1" w:styleId="SubTitle-NoNumberChar">
    <w:name w:val="SubTitle - NoNumber Char"/>
    <w:basedOn w:val="TitleNoNumberChar"/>
    <w:link w:val="SubTitle-NoNumber"/>
    <w:rsid w:val="00717EA4"/>
    <w:rPr>
      <w:rFonts w:ascii="new times roman" w:eastAsiaTheme="majorEastAsia" w:hAnsi="new times roman" w:cs="Calibri"/>
      <w:b/>
      <w:bCs/>
      <w:kern w:val="0"/>
      <w:sz w:val="24"/>
      <w:szCs w:val="24"/>
    </w:rPr>
  </w:style>
  <w:style w:type="paragraph" w:styleId="TOC3">
    <w:name w:val="toc 3"/>
    <w:basedOn w:val="Normal"/>
    <w:next w:val="Normal"/>
    <w:autoRedefine/>
    <w:uiPriority w:val="39"/>
    <w:unhideWhenUsed/>
    <w:rsid w:val="00B516EA"/>
    <w:pPr>
      <w:spacing w:after="100"/>
      <w:ind w:left="440"/>
    </w:pPr>
  </w:style>
  <w:style w:type="character" w:styleId="FollowedHyperlink">
    <w:name w:val="FollowedHyperlink"/>
    <w:basedOn w:val="DefaultParagraphFont"/>
    <w:uiPriority w:val="99"/>
    <w:semiHidden/>
    <w:unhideWhenUsed/>
    <w:rsid w:val="009A5D2C"/>
    <w:rPr>
      <w:color w:val="954F72" w:themeColor="followedHyperlink"/>
      <w:u w:val="single"/>
    </w:rPr>
  </w:style>
  <w:style w:type="paragraph" w:styleId="HTMLPreformatted">
    <w:name w:val="HTML Preformatted"/>
    <w:basedOn w:val="Normal"/>
    <w:link w:val="HTMLPreformattedChar"/>
    <w:uiPriority w:val="99"/>
    <w:semiHidden/>
    <w:unhideWhenUsed/>
    <w:rsid w:val="0080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57D5"/>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F60AA5"/>
    <w:rPr>
      <w:rFonts w:ascii="Courier New" w:eastAsia="Times New Roman" w:hAnsi="Courier New" w:cs="Courier New"/>
      <w:sz w:val="20"/>
      <w:szCs w:val="20"/>
    </w:rPr>
  </w:style>
  <w:style w:type="paragraph" w:styleId="Revision">
    <w:name w:val="Revision"/>
    <w:hidden/>
    <w:uiPriority w:val="99"/>
    <w:semiHidden/>
    <w:rsid w:val="00951892"/>
    <w:pPr>
      <w:spacing w:after="0" w:line="240" w:lineRule="auto"/>
    </w:pPr>
    <w:rPr>
      <w:rFonts w:ascii="new times roman" w:eastAsia="Arial" w:hAnsi="new times roman" w:cs="Calibri"/>
      <w:szCs w:val="1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CommentSubject">
    <w:name w:val="annotation subject"/>
    <w:basedOn w:val="CommentText"/>
    <w:next w:val="CommentText"/>
    <w:link w:val="CommentSubjectChar"/>
    <w:uiPriority w:val="99"/>
    <w:semiHidden/>
    <w:unhideWhenUsed/>
    <w:rsid w:val="00343D60"/>
    <w:pPr>
      <w:spacing w:after="120"/>
    </w:pPr>
    <w:rPr>
      <w:rFonts w:ascii="new times roman" w:eastAsia="Arial" w:hAnsi="new times roman" w:cs="Calibri"/>
      <w:b/>
      <w:bCs/>
    </w:rPr>
  </w:style>
  <w:style w:type="character" w:customStyle="1" w:styleId="CommentSubjectChar">
    <w:name w:val="Comment Subject Char"/>
    <w:basedOn w:val="CommentTextChar"/>
    <w:link w:val="CommentSubject"/>
    <w:uiPriority w:val="99"/>
    <w:semiHidden/>
    <w:rsid w:val="00343D60"/>
    <w:rPr>
      <w:rFonts w:ascii="new times roman" w:eastAsia="Arial" w:hAnsi="new times roman" w:cs="Calibri"/>
      <w:b/>
      <w:bC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nam.edu/social-determinants-of-health-101-for-health-care-five-plus-five/" TargetMode="External"/><Relationship Id="rId3" Type="http://schemas.openxmlformats.org/officeDocument/2006/relationships/styles" Target="styles.xml"/><Relationship Id="rId21" Type="http://schemas.openxmlformats.org/officeDocument/2006/relationships/hyperlink" Target="https://www.kff.org/disparities-policy/issue-brief/beyond-health-care-the-role-of-social-determinants-in-promoting-health-and-health-equity/"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healthdata.gov/Hospital/COVID-19-Reported-Patient-Impact-and-Hospital-Capa/anag-cw7u"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ahrq.gov/sdoh/data-analytics/sdoh-data.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www.cdc.gov/mmwr/volumes/69/wr/pdfs/mm6915e3-H.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cdc.gov/mmwr/volumes/69/wr/mm6915e3.htm" TargetMode="External"/><Relationship Id="rId28" Type="http://schemas.openxmlformats.org/officeDocument/2006/relationships/hyperlink" Target="https://github.com/lemieuxjm-cap/Iota-Capstone/blob/main/reports/codebook.md" TargetMode="External"/><Relationship Id="rId10" Type="http://schemas.microsoft.com/office/2016/09/relationships/commentsIds" Target="commentsIds.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www.cdc.gov/mmwr/volumes/69/wr/pdfs/mm6915e3-H.pdf" TargetMode="External"/><Relationship Id="rId27" Type="http://schemas.openxmlformats.org/officeDocument/2006/relationships/hyperlink" Target="https://nam.edu/wp-content/uploads/2017/10/Social-Determinants-of-Health-101.pdf"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03iRdzIgPqa9PWZVPMjfluozg==">CgMxLjAyDmguMmRnanJ6b2R6bmpiMg5oLjgxN2llcGczODNleTIOaC54MGNqdWgxM2RncXo4AHIhMWZQa2lsWERpOWl5Z1U4N05hajZLc1JFaTFtTWY3M3FS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27</Pages>
  <Words>3756</Words>
  <Characters>21412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MEHMET COMERT</dc:creator>
  <cp:lastModifiedBy>Geist, Katherine S.</cp:lastModifiedBy>
  <cp:revision>3</cp:revision>
  <dcterms:created xsi:type="dcterms:W3CDTF">2025-04-09T20:22:00Z</dcterms:created>
  <dcterms:modified xsi:type="dcterms:W3CDTF">2025-04-10T00:12:00Z</dcterms:modified>
</cp:coreProperties>
</file>